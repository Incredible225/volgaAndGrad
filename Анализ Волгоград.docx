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4D7231" w14:textId="77777777" w:rsidR="000B1690" w:rsidRDefault="00BD6D37">
      <w:pPr>
        <w:shd w:val="clear" w:color="auto" w:fill="FFFFFF"/>
        <w:spacing w:before="80" w:after="80" w:line="297" w:lineRule="auto"/>
        <w:jc w:val="both"/>
        <w:rPr>
          <w:ins w:id="0" w:author="Olesya Savelyeva" w:date="2022-08-10T04:29:00Z"/>
        </w:rPr>
      </w:pPr>
      <w:ins w:id="1" w:author="Olesya Savelyeva" w:date="2022-08-10T04:29:00Z">
        <w:r>
          <w:t xml:space="preserve">Был проанализирован весь </w:t>
        </w:r>
        <w:proofErr w:type="spellStart"/>
        <w:r>
          <w:t>датасет</w:t>
        </w:r>
        <w:proofErr w:type="spellEnd"/>
        <w:r>
          <w:t xml:space="preserve"> в 2.5М данных.</w:t>
        </w:r>
      </w:ins>
    </w:p>
    <w:p w14:paraId="1B228457" w14:textId="77777777" w:rsidR="000B1690" w:rsidRDefault="00BD6D37">
      <w:pPr>
        <w:shd w:val="clear" w:color="auto" w:fill="FFFFFF"/>
        <w:spacing w:before="80" w:after="80" w:line="297" w:lineRule="auto"/>
        <w:jc w:val="both"/>
        <w:rPr>
          <w:ins w:id="2" w:author="Olesya Savelyeva" w:date="2022-08-10T04:29:00Z"/>
        </w:rPr>
      </w:pPr>
      <w:ins w:id="3" w:author="Olesya Savelyeva" w:date="2022-08-10T04:29:00Z">
        <w:r>
          <w:t xml:space="preserve">Все координаты были переведены на H3 сетку и визуализированы в автономной интерактивной карте (см. </w:t>
        </w:r>
        <w:proofErr w:type="spellStart"/>
        <w:r>
          <w:t>гитхаб</w:t>
        </w:r>
        <w:proofErr w:type="spellEnd"/>
        <w:r>
          <w:t>)</w:t>
        </w:r>
      </w:ins>
      <w:r>
        <w:rPr>
          <w:lang w:val="ru-RU"/>
        </w:rPr>
        <w:t xml:space="preserve"> </w:t>
      </w:r>
      <w:ins w:id="4" w:author="Olesya Savelyeva" w:date="2022-08-10T04:29:00Z">
        <w:r>
          <w:t>https://github.com/OlesyaJ/volgaAndGrad/tree/main</w:t>
        </w:r>
      </w:ins>
    </w:p>
    <w:p w14:paraId="163BBC79" w14:textId="77777777" w:rsidR="000B1690" w:rsidRDefault="00BD6D37">
      <w:pPr>
        <w:shd w:val="clear" w:color="auto" w:fill="FFFFFF"/>
        <w:spacing w:before="80" w:after="80" w:line="297" w:lineRule="auto"/>
        <w:jc w:val="both"/>
        <w:rPr>
          <w:ins w:id="5" w:author="Olesya Savelyeva" w:date="2022-08-10T04:29:00Z"/>
        </w:rPr>
      </w:pPr>
      <w:ins w:id="6" w:author="Olesya Savelyeva" w:date="2022-08-10T04:29:00Z">
        <w:r>
          <w:t>Также было визуализированы</w:t>
        </w:r>
        <w:r>
          <w:t xml:space="preserve"> разрезы по темам в этих картах.</w:t>
        </w:r>
      </w:ins>
    </w:p>
    <w:p w14:paraId="0CBA30A6" w14:textId="77777777" w:rsidR="000B1690" w:rsidRDefault="00BD6D37">
      <w:pPr>
        <w:shd w:val="clear" w:color="auto" w:fill="FFFFFF"/>
        <w:spacing w:before="80" w:after="80" w:line="297" w:lineRule="auto"/>
        <w:jc w:val="both"/>
        <w:rPr>
          <w:ins w:id="7" w:author="Olesya Savelyeva" w:date="2022-08-10T04:29:00Z"/>
        </w:rPr>
      </w:pPr>
      <w:ins w:id="8" w:author="Olesya Savelyeva" w:date="2022-08-10T04:29:00Z">
        <w:r>
          <w:t xml:space="preserve">Таким образом </w:t>
        </w:r>
        <w:proofErr w:type="gramStart"/>
        <w:r>
          <w:t>при  агрегации</w:t>
        </w:r>
        <w:proofErr w:type="gramEnd"/>
        <w:r>
          <w:t xml:space="preserve"> данных дискретными сетками H3 удалось качественно обобщить данные.  </w:t>
        </w:r>
      </w:ins>
    </w:p>
    <w:p w14:paraId="5DE8F6BE" w14:textId="77777777" w:rsidR="000B1690" w:rsidRDefault="00BD6D37">
      <w:pPr>
        <w:shd w:val="clear" w:color="auto" w:fill="FFFFFF"/>
        <w:spacing w:before="80" w:after="80" w:line="297" w:lineRule="auto"/>
        <w:jc w:val="both"/>
        <w:rPr>
          <w:ins w:id="9" w:author="Olesya Savelyeva" w:date="2022-08-10T04:29:00Z"/>
        </w:rPr>
      </w:pPr>
      <w:ins w:id="10" w:author="Olesya Savelyeva" w:date="2022-08-10T04:29:00Z">
        <w:r>
          <w:t xml:space="preserve">При помощи обратного </w:t>
        </w:r>
        <w:proofErr w:type="spellStart"/>
        <w:r>
          <w:t>геокодирования</w:t>
        </w:r>
        <w:proofErr w:type="spellEnd"/>
        <w:r>
          <w:t xml:space="preserve"> были выявлены адреса проблемных центров по всем!!! направлениям. Кликнув на любой </w:t>
        </w:r>
        <w:proofErr w:type="gramStart"/>
        <w:r>
          <w:t>гексаго</w:t>
        </w:r>
        <w:r>
          <w:t>н</w:t>
        </w:r>
        <w:proofErr w:type="gramEnd"/>
        <w:r>
          <w:t xml:space="preserve"> можно увидеть количество случаев и координаты места. Красный цвет, более насыщенная концентрация случаев, желтая слабее, зеленый есть случаи, но не так много.</w:t>
        </w:r>
      </w:ins>
    </w:p>
    <w:p w14:paraId="4D4EB7D5" w14:textId="77777777" w:rsidR="000B1690" w:rsidRDefault="00BD6D37">
      <w:pPr>
        <w:shd w:val="clear" w:color="auto" w:fill="FFFFFF"/>
        <w:spacing w:before="80" w:after="80" w:line="297" w:lineRule="auto"/>
        <w:jc w:val="both"/>
        <w:rPr>
          <w:ins w:id="11" w:author="Olesya Savelyeva" w:date="2022-08-10T04:29:00Z"/>
        </w:rPr>
      </w:pPr>
      <w:ins w:id="12" w:author="Olesya Savelyeva" w:date="2022-08-10T04:29:00Z">
        <w:r>
          <w:t xml:space="preserve">При анализе обнаружилась странная тенденция, очень частые случаи замечены в гексагонах с </w:t>
        </w:r>
        <w:proofErr w:type="gramStart"/>
        <w:r>
          <w:t>коорди</w:t>
        </w:r>
        <w:r>
          <w:t>натами  (</w:t>
        </w:r>
        <w:proofErr w:type="gramEnd"/>
        <w:r>
          <w:t>48.63005022668863, 44.43260132279729) и 48.82528837873723, 44.75489543424276) , что говорит либо о некорректных координатах, либо о концентрации негативных тенденций и трендов в этих районах.</w:t>
        </w:r>
      </w:ins>
    </w:p>
    <w:p w14:paraId="5FEF33EE" w14:textId="77777777" w:rsidR="000B1690" w:rsidRDefault="000B1690">
      <w:pPr>
        <w:shd w:val="clear" w:color="auto" w:fill="FFFFFF"/>
        <w:spacing w:before="80" w:after="80" w:line="297" w:lineRule="auto"/>
        <w:jc w:val="both"/>
        <w:rPr>
          <w:ins w:id="13" w:author="Olesya Savelyeva" w:date="2022-08-10T04:29:00Z"/>
        </w:rPr>
      </w:pPr>
    </w:p>
    <w:p w14:paraId="76A80B39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5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Сильными сторонами города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6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 будут являться те факторы, к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" w:author="Olesya Savelyeva" w:date="2022-08-09T11:02:00Z">
            <w:rPr>
              <w:color w:val="191919"/>
              <w:sz w:val="25"/>
              <w:szCs w:val="25"/>
            </w:rPr>
          </w:rPrChange>
        </w:rPr>
        <w:t>оторые являются своего рода потенциалом города.</w:t>
      </w:r>
    </w:p>
    <w:p w14:paraId="27C37AC7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8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9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Для </w:t>
      </w:r>
      <w:proofErr w:type="gramStart"/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20" w:author="Olesya Savelyeva" w:date="2022-08-09T11:02:00Z">
            <w:rPr>
              <w:color w:val="191919"/>
              <w:sz w:val="25"/>
              <w:szCs w:val="25"/>
            </w:rPr>
          </w:rPrChange>
        </w:rPr>
        <w:t>Волгограда  преимуществами</w:t>
      </w:r>
      <w:proofErr w:type="gramEnd"/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21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 являются:</w:t>
      </w:r>
    </w:p>
    <w:p w14:paraId="1149DB85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9"/>
          <w:szCs w:val="29"/>
          <w:rPrChange w:id="22" w:author="Olesya Savelyeva" w:date="2022-08-09T11:02:00Z">
            <w:rPr>
              <w:b/>
              <w:color w:val="191919"/>
              <w:sz w:val="29"/>
              <w:szCs w:val="29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23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- выгодное расположение </w:t>
      </w: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24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Административный</w:t>
      </w:r>
      <w:r>
        <w:rPr>
          <w:rFonts w:ascii="Times New Roman" w:eastAsia="Times New Roman" w:hAnsi="Times New Roman" w:cs="Times New Roman"/>
          <w:b/>
          <w:color w:val="333333"/>
          <w:sz w:val="20"/>
          <w:szCs w:val="20"/>
          <w:highlight w:val="white"/>
          <w:rPrChange w:id="25" w:author="Olesya Savelyeva" w:date="2022-08-09T11:02:00Z">
            <w:rPr>
              <w:b/>
              <w:color w:val="333333"/>
              <w:sz w:val="20"/>
              <w:szCs w:val="20"/>
              <w:highlight w:val="white"/>
            </w:rPr>
          </w:rPrChange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  <w:rPrChange w:id="26" w:author="Olesya Savelyeva" w:date="2022-08-09T11:02:00Z">
            <w:rPr>
              <w:b/>
              <w:color w:val="333333"/>
              <w:sz w:val="24"/>
              <w:szCs w:val="24"/>
              <w:highlight w:val="white"/>
            </w:rPr>
          </w:rPrChange>
        </w:rPr>
        <w:t>центр Волгоградской области</w:t>
      </w:r>
    </w:p>
    <w:p w14:paraId="59772BC5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27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28" w:author="Olesya Savelyeva" w:date="2022-08-09T11:02:00Z">
            <w:rPr>
              <w:color w:val="191919"/>
              <w:sz w:val="25"/>
              <w:szCs w:val="25"/>
            </w:rPr>
          </w:rPrChange>
        </w:rPr>
        <w:t>- город является областным,</w:t>
      </w:r>
    </w:p>
    <w:p w14:paraId="4BD71615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29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30" w:author="Olesya Savelyeva" w:date="2022-08-09T11:02:00Z">
            <w:rPr>
              <w:color w:val="191919"/>
              <w:sz w:val="25"/>
              <w:szCs w:val="25"/>
            </w:rPr>
          </w:rPrChange>
        </w:rPr>
        <w:t>- транспортная развязка проходит дорога на Москву.</w:t>
      </w:r>
    </w:p>
    <w:p w14:paraId="15770497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31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32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- население города 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33" w:author="Olesya Savelyeva" w:date="2022-08-09T11:02:00Z">
            <w:rPr>
              <w:color w:val="191919"/>
              <w:sz w:val="25"/>
              <w:szCs w:val="25"/>
            </w:rPr>
          </w:rPrChange>
        </w:rPr>
        <w:t>составляет свыше</w:t>
      </w: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34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0"/>
          <w:szCs w:val="20"/>
          <w:highlight w:val="white"/>
          <w:rPrChange w:id="35" w:author="Olesya Savelyeva" w:date="2022-08-09T11:02:00Z">
            <w:rPr>
              <w:b/>
              <w:color w:val="333333"/>
              <w:sz w:val="20"/>
              <w:szCs w:val="20"/>
              <w:highlight w:val="white"/>
            </w:rPr>
          </w:rPrChange>
        </w:rPr>
        <w:t>1 001 183 чел. (2022 г.)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36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 человек.</w:t>
      </w:r>
    </w:p>
    <w:p w14:paraId="11F7C9FC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37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38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- 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39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На территории города множество предприятий легкой и тяжелой промышленности. Ежедневно они выбрасывают в атмосферу вещества, угрожающие человеческому здоровью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40" w:author="Olesya Savelyeva" w:date="2022-08-09T11:02:00Z">
            <w:rPr>
              <w:color w:val="191919"/>
              <w:sz w:val="25"/>
              <w:szCs w:val="25"/>
            </w:rPr>
          </w:rPrChange>
        </w:rPr>
        <w:t>.</w:t>
      </w:r>
    </w:p>
    <w:p w14:paraId="6A0C73B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41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42" w:author="Olesya Savelyeva" w:date="2022-08-09T11:02:00Z">
            <w:rPr>
              <w:color w:val="191919"/>
              <w:sz w:val="25"/>
              <w:szCs w:val="25"/>
            </w:rPr>
          </w:rPrChange>
        </w:rPr>
        <w:t>- у города достаточно опытное руководство,</w:t>
      </w:r>
    </w:p>
    <w:p w14:paraId="7ABFB23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43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44" w:author="Olesya Savelyeva" w:date="2022-08-09T11:02:00Z">
            <w:rPr>
              <w:color w:val="191919"/>
              <w:sz w:val="25"/>
              <w:szCs w:val="25"/>
            </w:rPr>
          </w:rPrChange>
        </w:rPr>
        <w:t>-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45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 дорожная инфраструктура, коммунальное хозяйство города находятся в достаточно хорошем состоянии.</w:t>
      </w:r>
    </w:p>
    <w:p w14:paraId="272471B9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46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47" w:author="Olesya Savelyeva" w:date="2022-08-09T11:02:00Z">
            <w:rPr>
              <w:color w:val="191919"/>
              <w:sz w:val="25"/>
              <w:szCs w:val="25"/>
            </w:rPr>
          </w:rPrChange>
        </w:rPr>
        <w:t>-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48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Строительство ГЭС привело к затоплению огромной прибрежной территории. Подобное же произошло и при возведении Волго-Донского канала. В рейтинге «Зеленого пат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49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 xml:space="preserve">руля» за декабрь 2021 года, который отражает состояние экологии, Волгоградская область занимает 29 место из 83. Это значит, что положение в регионе значительно лучше, чем в Астраханской, Воронежской и других областях. Чем выше в данном списке, тем о более 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50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благоприятном состоянии атмосферы можно говорить.</w:t>
      </w:r>
    </w:p>
    <w:p w14:paraId="3C2B915C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51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52" w:author="Olesya Savelyeva" w:date="2022-08-09T11:02:00Z">
            <w:rPr>
              <w:color w:val="191919"/>
              <w:sz w:val="25"/>
              <w:szCs w:val="25"/>
            </w:rPr>
          </w:rPrChange>
        </w:rPr>
        <w:t>- наличие в городе большого количества вузов, в вузах города обучается несколько десятков тысяч человек, многие из которых приезжают из области и соседних областей, (т.к. обучение в дешевле, чем в Москве).</w:t>
      </w:r>
    </w:p>
    <w:p w14:paraId="6E745760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53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54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lastRenderedPageBreak/>
        <w:t>-Сегодня построены 2 основные дороги, протянувшиеся почти на весь город. Это Первая и Вторая продольная. Они размещены параллельно Волге, и остальные улицы связывают их между собой. Их можно назвать центральными артериями города, по которым движется основн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55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ой поток личного и общественного транспорта.</w:t>
      </w:r>
    </w:p>
    <w:p w14:paraId="0048FFBB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56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57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-Подземный трамвай в Волгограде — это подобие метрополитена. Подобное строение единственное в России. Трамвай соединяет Тракторный и Ворошиловский районы. Большую часть своего пути трамвай идет по наземной линии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58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, но в Центральном районе проходит под землей.</w:t>
      </w:r>
    </w:p>
    <w:p w14:paraId="0B87542C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59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60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 xml:space="preserve">- Развитие цифрового пространства, переход на альтернативные каналы связи такие как </w:t>
      </w:r>
      <w:r w:rsidRPr="00BD6D37"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</w:rPr>
        <w:t>Телеграм</w:t>
      </w:r>
      <w:bookmarkStart w:id="61" w:name="_GoBack"/>
      <w:bookmarkEnd w:id="61"/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62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 xml:space="preserve"> у органов исполнительной власти.</w:t>
      </w:r>
    </w:p>
    <w:p w14:paraId="61B4C80B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63" w:author="Olesya Savelyeva" w:date="2022-08-09T08:56:00Z"/>
          <w:rFonts w:ascii="Times New Roman" w:eastAsia="Times New Roman" w:hAnsi="Times New Roman" w:cs="Times New Roman"/>
          <w:b/>
          <w:color w:val="191919"/>
          <w:sz w:val="25"/>
          <w:szCs w:val="25"/>
          <w:rPrChange w:id="64" w:author="Olesya Savelyeva" w:date="2022-08-09T11:02:00Z">
            <w:rPr>
              <w:ins w:id="65" w:author="Olesya Savelyeva" w:date="2022-08-09T08:56:00Z"/>
              <w:b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66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Теперь рассмотрим слабые факторы города.</w:t>
      </w:r>
    </w:p>
    <w:p w14:paraId="6F6B2EB7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67" w:author="Olesya Savelyeva" w:date="2022-08-09T08:56:00Z"/>
          <w:rFonts w:ascii="Times New Roman" w:eastAsia="Times New Roman" w:hAnsi="Times New Roman" w:cs="Times New Roman"/>
          <w:color w:val="191919"/>
          <w:sz w:val="25"/>
          <w:szCs w:val="25"/>
          <w:rPrChange w:id="68" w:author="Olesya Savelyeva" w:date="2022-08-09T11:02:00Z">
            <w:rPr>
              <w:ins w:id="69" w:author="Olesya Savelyeva" w:date="2022-08-09T08:56:00Z"/>
              <w:b/>
              <w:color w:val="191919"/>
              <w:sz w:val="25"/>
              <w:szCs w:val="25"/>
            </w:rPr>
          </w:rPrChange>
        </w:rPr>
      </w:pPr>
      <w:ins w:id="70" w:author="Olesya Savelyeva" w:date="2022-08-09T08:56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71" w:author="Olesya Savelyeva" w:date="2022-08-09T11:02:00Z">
              <w:rPr>
                <w:b/>
                <w:color w:val="191919"/>
                <w:sz w:val="25"/>
                <w:szCs w:val="25"/>
              </w:rPr>
            </w:rPrChange>
          </w:rPr>
          <w:t xml:space="preserve">Общее количество обработанных случаев -2517014 по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72" w:author="Olesya Savelyeva" w:date="2022-08-09T11:02:00Z">
              <w:rPr>
                <w:b/>
                <w:color w:val="191919"/>
                <w:sz w:val="25"/>
                <w:szCs w:val="25"/>
              </w:rPr>
            </w:rPrChange>
          </w:rPr>
          <w:t>датасету</w:t>
        </w:r>
        <w:proofErr w:type="spellEnd"/>
      </w:ins>
    </w:p>
    <w:p w14:paraId="7DEC2680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73" w:author="Olesya Savelyeva" w:date="2022-08-09T08:56:00Z"/>
          <w:rFonts w:ascii="Times New Roman" w:eastAsia="Times New Roman" w:hAnsi="Times New Roman" w:cs="Times New Roman"/>
          <w:color w:val="191919"/>
          <w:sz w:val="25"/>
          <w:szCs w:val="25"/>
          <w:rPrChange w:id="74" w:author="Olesya Savelyeva" w:date="2022-08-09T11:02:00Z">
            <w:rPr>
              <w:ins w:id="75" w:author="Olesya Savelyeva" w:date="2022-08-09T08:56:00Z"/>
              <w:b/>
              <w:color w:val="191919"/>
              <w:sz w:val="25"/>
              <w:szCs w:val="25"/>
            </w:rPr>
          </w:rPrChange>
        </w:rPr>
      </w:pPr>
      <w:ins w:id="76" w:author="Olesya Savelyeva" w:date="2022-08-09T08:56:00Z">
        <w:r>
          <w:rPr>
            <w:b/>
            <w:noProof/>
            <w:color w:val="191919"/>
            <w:sz w:val="25"/>
            <w:szCs w:val="25"/>
          </w:rPr>
          <w:drawing>
            <wp:inline distT="114300" distB="114300" distL="114300" distR="114300" wp14:anchorId="63D16D1D" wp14:editId="7453DF74">
              <wp:extent cx="5143500" cy="3600450"/>
              <wp:effectExtent l="0" t="0" r="0" b="0"/>
              <wp:docPr id="9" name="image5.jp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5.jpg"/>
                      <pic:cNvPicPr preferRelativeResize="0"/>
                    </pic:nvPicPr>
                    <pic:blipFill>
                      <a:blip r:embed="rId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3500" cy="360045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678DFECC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77" w:author="Olesya Savelyeva" w:date="2022-08-09T11:02:00Z">
            <w:rPr>
              <w:b/>
              <w:color w:val="191919"/>
              <w:sz w:val="25"/>
              <w:szCs w:val="25"/>
            </w:rPr>
          </w:rPrChange>
        </w:rPr>
      </w:pPr>
    </w:p>
    <w:p w14:paraId="4D74D38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78" w:author="Olesya Savelyeva" w:date="2022-08-09T11:02:00Z">
            <w:rPr>
              <w:b/>
              <w:color w:val="191919"/>
              <w:sz w:val="25"/>
              <w:szCs w:val="25"/>
            </w:rPr>
          </w:rPrChange>
        </w:rPr>
      </w:pPr>
      <w:proofErr w:type="spellStart"/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79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Геопозиция</w:t>
      </w:r>
      <w:proofErr w:type="spellEnd"/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80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 xml:space="preserve"> самых проблемных районов по убыванию</w:t>
      </w:r>
    </w:p>
    <w:p w14:paraId="15E34F0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81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82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((48.71029707935556, 44.5116247120321)-108636 различных случаев</w:t>
      </w:r>
    </w:p>
    <w:p w14:paraId="4C5AFAAF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83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84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(48.63005022668863, 44.43260132279729) -38445 различных случаев</w:t>
      </w:r>
    </w:p>
    <w:p w14:paraId="594FE82F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85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86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(48.82528837873723, 44.75489543424276) -29884 различных случаев</w:t>
      </w:r>
    </w:p>
    <w:p w14:paraId="698B406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87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88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(48.77684244844544, 44.78485736187917)-21925 различных случаев</w:t>
      </w:r>
    </w:p>
    <w:p w14:paraId="1E323D0F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89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0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(48.78145765796839, 44.77427898344443)-17986 различных случаев</w:t>
      </w:r>
    </w:p>
    <w:p w14:paraId="085D1E2D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1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2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(48.77222590802372, 44.79543462677373)-16529 различных случаев</w:t>
      </w:r>
    </w:p>
    <w:p w14:paraId="775B60E3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3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4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(48</w:t>
      </w: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5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.774326981106114, 44.54697986690384)-16487 различных случаев</w:t>
      </w:r>
    </w:p>
    <w:p w14:paraId="07A0DBAE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6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b/>
          <w:color w:val="333333"/>
          <w:sz w:val="18"/>
          <w:szCs w:val="18"/>
          <w:highlight w:val="white"/>
          <w:rPrChange w:id="97" w:author="Olesya Savelyeva" w:date="2022-08-09T11:02:00Z">
            <w:rPr>
              <w:b/>
              <w:color w:val="333333"/>
              <w:sz w:val="18"/>
              <w:szCs w:val="18"/>
              <w:highlight w:val="white"/>
            </w:rPr>
          </w:rPrChange>
        </w:rPr>
        <w:t>Остальные гексагоны имеют более слабую динамику, но не лишены проблематики.</w:t>
      </w:r>
    </w:p>
    <w:p w14:paraId="41185563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8" w:author="Olesya Savelyeva" w:date="2022-08-09T13:11:00Z"/>
          <w:rFonts w:ascii="Times New Roman" w:eastAsia="Times New Roman" w:hAnsi="Times New Roman" w:cs="Times New Roman"/>
          <w:b/>
          <w:color w:val="191919"/>
          <w:sz w:val="25"/>
          <w:szCs w:val="25"/>
          <w:rPrChange w:id="99" w:author="Olesya Savelyeva" w:date="2022-08-09T11:02:00Z">
            <w:rPr>
              <w:ins w:id="100" w:author="Olesya Savelyeva" w:date="2022-08-09T13:11:00Z"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01" w:author="Olesya Savelyeva" w:date="2022-08-09T11:02:00Z">
            <w:rPr>
              <w:color w:val="191919"/>
              <w:sz w:val="25"/>
              <w:szCs w:val="25"/>
            </w:rPr>
          </w:rPrChange>
        </w:rPr>
        <w:lastRenderedPageBreak/>
        <w:t>Слабые стороны города на примере Волгограда:</w:t>
      </w:r>
    </w:p>
    <w:p w14:paraId="5D909320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02" w:author="Olesya Savelyeva" w:date="2022-08-09T13:11:00Z"/>
          <w:rFonts w:ascii="Times New Roman" w:eastAsia="Times New Roman" w:hAnsi="Times New Roman" w:cs="Times New Roman"/>
          <w:b/>
          <w:color w:val="191919"/>
          <w:sz w:val="25"/>
          <w:szCs w:val="25"/>
          <w:rPrChange w:id="103" w:author="Olesya Savelyeva" w:date="2022-08-09T11:02:00Z">
            <w:rPr>
              <w:ins w:id="104" w:author="Olesya Savelyeva" w:date="2022-08-09T13:11:00Z"/>
              <w:color w:val="191919"/>
              <w:sz w:val="25"/>
              <w:szCs w:val="25"/>
            </w:rPr>
          </w:rPrChange>
        </w:rPr>
      </w:pPr>
      <w:ins w:id="105" w:author="Olesya Savelyeva" w:date="2022-08-09T13:11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0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Чтобы оценивать эффективность всех усилий, Минстрой совместно с МГУ разраб</w:t>
        </w:r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0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отал интегральный индекс оценки хода и эффективности цифровой трансформации городского хозяйства («IQ городов»). По нему ведомство оценивает эффективность всех проводимых </w:t>
        </w:r>
        <w:proofErr w:type="spellStart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0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0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1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city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1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-мероприятий в стране. В этом году самые высокие баллы набрали Москва (103,</w:t>
        </w:r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1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25), Воронеж (63,38) и Казань (60,93). Лидерами в своих группах также стали Белгород (75,75 балла), Щелково (73,25) и Дубна (64,78</w:t>
        </w:r>
        <w:proofErr w:type="gramStart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1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).Волгоград</w:t>
        </w:r>
        <w:proofErr w:type="gram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1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не вошел в число лидеров </w:t>
        </w:r>
      </w:ins>
    </w:p>
    <w:p w14:paraId="0E691C81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15" w:author="Olesya Savelyeva" w:date="2022-08-09T11:02:00Z">
            <w:rPr>
              <w:color w:val="191919"/>
              <w:sz w:val="25"/>
              <w:szCs w:val="25"/>
            </w:rPr>
          </w:rPrChange>
        </w:rPr>
      </w:pPr>
      <w:ins w:id="116" w:author="Olesya Savelyeva" w:date="2022-08-09T13:11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1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Что же мешает городу встать на первые строки рейтинга</w:t>
        </w:r>
      </w:ins>
    </w:p>
    <w:p w14:paraId="71772739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18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19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- низкий уровень жизни населения, 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20" w:author="Olesya Savelyeva" w:date="2022-08-09T11:02:00Z">
            <w:rPr>
              <w:color w:val="191919"/>
              <w:sz w:val="25"/>
              <w:szCs w:val="25"/>
            </w:rPr>
          </w:rPrChange>
        </w:rPr>
        <w:t>низкие заработной платы,</w:t>
      </w:r>
    </w:p>
    <w:p w14:paraId="0328B5EA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21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22" w:author="Olesya Savelyeva" w:date="2022-08-09T11:02:00Z">
            <w:rPr>
              <w:color w:val="191919"/>
              <w:sz w:val="25"/>
              <w:szCs w:val="25"/>
            </w:rPr>
          </w:rPrChange>
        </w:rPr>
        <w:t>- высокая смертность,</w:t>
      </w:r>
    </w:p>
    <w:p w14:paraId="4BD77D6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23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24" w:author="Olesya Savelyeva" w:date="2022-08-09T11:02:00Z">
            <w:rPr>
              <w:color w:val="191919"/>
              <w:sz w:val="25"/>
              <w:szCs w:val="25"/>
            </w:rPr>
          </w:rPrChange>
        </w:rPr>
        <w:t>- низкая рождаемость,</w:t>
      </w:r>
    </w:p>
    <w:p w14:paraId="24F245B1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25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26" w:author="Olesya Savelyeva" w:date="2022-08-09T11:02:00Z">
            <w:rPr>
              <w:color w:val="191919"/>
              <w:sz w:val="25"/>
              <w:szCs w:val="25"/>
            </w:rPr>
          </w:rPrChange>
        </w:rPr>
        <w:t>-нехватка медперсонала.</w:t>
      </w:r>
    </w:p>
    <w:p w14:paraId="7D68520B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27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28" w:author="Olesya Savelyeva" w:date="2022-08-09T11:02:00Z">
            <w:rPr>
              <w:color w:val="191919"/>
              <w:sz w:val="25"/>
              <w:szCs w:val="25"/>
            </w:rPr>
          </w:rPrChange>
        </w:rPr>
        <w:t>-нехватка лекарственных препаратов,</w:t>
      </w:r>
    </w:p>
    <w:p w14:paraId="2620596C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29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30" w:author="Olesya Savelyeva" w:date="2022-08-09T11:02:00Z">
            <w:rPr>
              <w:color w:val="191919"/>
              <w:sz w:val="25"/>
              <w:szCs w:val="25"/>
            </w:rPr>
          </w:rPrChange>
        </w:rPr>
        <w:t>-Много рекламы от оптовых рынков что утомляет жителей,</w:t>
      </w:r>
    </w:p>
    <w:p w14:paraId="42134D97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31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32" w:author="Olesya Savelyeva" w:date="2022-08-09T11:02:00Z">
            <w:rPr>
              <w:color w:val="191919"/>
              <w:sz w:val="25"/>
              <w:szCs w:val="25"/>
            </w:rPr>
          </w:rPrChange>
        </w:rPr>
        <w:t>-Износ трубопроводов,</w:t>
      </w:r>
    </w:p>
    <w:p w14:paraId="79946D06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33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34" w:author="Olesya Savelyeva" w:date="2022-08-09T11:02:00Z">
            <w:rPr>
              <w:color w:val="191919"/>
              <w:sz w:val="25"/>
              <w:szCs w:val="25"/>
            </w:rPr>
          </w:rPrChange>
        </w:rPr>
        <w:t>-плохие дороги создают опасности ДТП,</w:t>
      </w:r>
    </w:p>
    <w:p w14:paraId="4E2770D8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35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36" w:author="Olesya Savelyeva" w:date="2022-08-09T11:02:00Z">
            <w:rPr>
              <w:color w:val="191919"/>
              <w:sz w:val="25"/>
              <w:szCs w:val="25"/>
            </w:rPr>
          </w:rPrChange>
        </w:rPr>
        <w:t>-Вывоз мусора нерегулярный,</w:t>
      </w:r>
    </w:p>
    <w:p w14:paraId="5A20FD70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37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38" w:author="Olesya Savelyeva" w:date="2022-08-09T11:02:00Z">
            <w:rPr>
              <w:color w:val="191919"/>
              <w:sz w:val="25"/>
              <w:szCs w:val="25"/>
            </w:rPr>
          </w:rPrChange>
        </w:rPr>
        <w:t>-Не хватка маршруток,</w:t>
      </w:r>
    </w:p>
    <w:p w14:paraId="3EA78BE7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39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tbl>
      <w:tblPr>
        <w:tblStyle w:val="a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029"/>
        <w:gridCol w:w="996"/>
      </w:tblGrid>
      <w:tr w:rsidR="000B1690" w14:paraId="5936FE40" w14:textId="77777777">
        <w:trPr>
          <w:trHeight w:val="575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EEB1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Проблематика по сегментам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CD65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type</w:t>
            </w:r>
            <w:proofErr w:type="spellEnd"/>
          </w:p>
        </w:tc>
      </w:tr>
      <w:tr w:rsidR="000B1690" w14:paraId="64181933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4BDC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Вызов с молчанием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0938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546618</w:t>
            </w:r>
          </w:p>
        </w:tc>
      </w:tr>
      <w:tr w:rsidR="000B1690" w14:paraId="03AA6FC2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BA94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Оказание медицинской помощи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8A91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526926</w:t>
            </w:r>
          </w:p>
        </w:tc>
      </w:tr>
      <w:tr w:rsidR="000B1690" w14:paraId="2A54BBB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E07A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Случайный набор номера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8183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361075</w:t>
            </w:r>
          </w:p>
        </w:tc>
      </w:tr>
      <w:tr w:rsidR="000B1690" w14:paraId="5CCDDF82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1F98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Прерывание вызова звонящим сразу после подключения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E83A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243198</w:t>
            </w:r>
          </w:p>
        </w:tc>
      </w:tr>
      <w:tr w:rsidR="000B1690" w14:paraId="2576FA95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4546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Получение справок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67C2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150451</w:t>
            </w:r>
          </w:p>
        </w:tc>
      </w:tr>
      <w:tr w:rsidR="000B1690" w14:paraId="30092A54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E1F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Правонарушение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5D27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125890</w:t>
            </w:r>
          </w:p>
        </w:tc>
      </w:tr>
      <w:tr w:rsidR="000B1690" w14:paraId="0D7BECEB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AA6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Автоматические ложные вызовы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6C7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67707</w:t>
            </w:r>
          </w:p>
        </w:tc>
      </w:tr>
      <w:tr w:rsidR="000B1690" w14:paraId="15F3332C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99E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Детские шалости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85AE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59582</w:t>
            </w:r>
          </w:p>
        </w:tc>
      </w:tr>
      <w:tr w:rsidR="000B1690" w14:paraId="216C911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ED2C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ДТП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84A0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55117</w:t>
            </w:r>
          </w:p>
        </w:tc>
      </w:tr>
      <w:tr w:rsidR="000B1690" w14:paraId="38A07FE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C8B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Неправильное понимание экстренной ситуации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EF88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47676</w:t>
            </w:r>
          </w:p>
        </w:tc>
      </w:tr>
      <w:tr w:rsidR="000B1690" w14:paraId="335A47D4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6766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Психически неуравновешенные люди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8EC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29283</w:t>
            </w:r>
          </w:p>
        </w:tc>
      </w:tr>
      <w:tr w:rsidR="000B1690" w14:paraId="08876E2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2689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Электроснабжение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327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22726</w:t>
            </w:r>
          </w:p>
        </w:tc>
      </w:tr>
      <w:tr w:rsidR="000B1690" w14:paraId="3F72FC75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A97D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 задано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0686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19926</w:t>
            </w:r>
          </w:p>
        </w:tc>
      </w:tr>
      <w:tr w:rsidR="000B1690" w14:paraId="73048E5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BECB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Водоснабжение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3A7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1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19283</w:t>
            </w:r>
          </w:p>
        </w:tc>
      </w:tr>
      <w:tr w:rsidR="000B1690" w14:paraId="4ABC3C4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BED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Кража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4CA9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17968</w:t>
            </w:r>
          </w:p>
        </w:tc>
      </w:tr>
      <w:tr w:rsidR="000B1690" w14:paraId="01C3D8F5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11F3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Труп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7A6B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17654</w:t>
            </w:r>
          </w:p>
        </w:tc>
      </w:tr>
      <w:tr w:rsidR="000B1690" w14:paraId="0F8441F1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6E8F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Неправильный набор номера (ошибочный)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56F1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14088</w:t>
            </w:r>
          </w:p>
        </w:tc>
      </w:tr>
      <w:tr w:rsidR="000B1690" w14:paraId="701349E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27A0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Причинение вреда здоровью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FBF8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14044</w:t>
            </w:r>
          </w:p>
        </w:tc>
      </w:tr>
      <w:tr w:rsidR="000B1690" w14:paraId="3A74C684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5FA2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Семейный конфликт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B8E7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12383</w:t>
            </w:r>
          </w:p>
        </w:tc>
      </w:tr>
      <w:tr w:rsidR="000B1690" w14:paraId="1BC67E7B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8FA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Помощь населению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370A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10121</w:t>
            </w:r>
          </w:p>
        </w:tc>
      </w:tr>
      <w:tr w:rsidR="000B1690" w14:paraId="57D7A22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F022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ландшафтный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2B1B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9317</w:t>
            </w:r>
          </w:p>
        </w:tc>
      </w:tr>
      <w:tr w:rsidR="000B1690" w14:paraId="0C81AF8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382C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загорание/задымление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C443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8851</w:t>
            </w:r>
          </w:p>
        </w:tc>
      </w:tr>
      <w:tr w:rsidR="000B1690" w14:paraId="7359DA0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679D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Симптомы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D441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8235</w:t>
            </w:r>
          </w:p>
        </w:tc>
      </w:tr>
      <w:tr w:rsidR="000B1690" w14:paraId="5993B53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F31A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Вскрытие дверей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113D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7687</w:t>
            </w:r>
          </w:p>
        </w:tc>
      </w:tr>
      <w:tr w:rsidR="000B1690" w14:paraId="501E75E1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CC89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Водоотведение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8241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7113</w:t>
            </w:r>
          </w:p>
        </w:tc>
      </w:tr>
      <w:tr w:rsidR="000B1690" w14:paraId="39DE3C0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D108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 в жилом здании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0ECE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7042</w:t>
            </w:r>
          </w:p>
        </w:tc>
      </w:tr>
      <w:tr w:rsidR="000B1690" w14:paraId="7939C98B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1C30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Ложные вызовы вследствие сбоя в сети связи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34E9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6342</w:t>
            </w:r>
          </w:p>
        </w:tc>
      </w:tr>
      <w:tr w:rsidR="000B1690" w14:paraId="432DD6B4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5D48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Газоснабжение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722C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4789</w:t>
            </w:r>
          </w:p>
        </w:tc>
      </w:tr>
      <w:tr w:rsidR="000B1690" w14:paraId="193199EA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289E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Иные вопросы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0A2C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4759</w:t>
            </w:r>
          </w:p>
        </w:tc>
      </w:tr>
      <w:tr w:rsidR="000B1690" w14:paraId="11A81FCC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A75E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Теплоснабжение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92AB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4715</w:t>
            </w:r>
          </w:p>
        </w:tc>
      </w:tr>
      <w:tr w:rsidR="000B1690" w14:paraId="13B4EA7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897D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 без симптомов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719C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4527</w:t>
            </w:r>
          </w:p>
        </w:tc>
      </w:tr>
      <w:tr w:rsidR="000B1690" w14:paraId="532A8131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4BFA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ДТП с пострадавшими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89E3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4291</w:t>
            </w:r>
          </w:p>
        </w:tc>
      </w:tr>
      <w:tr w:rsidR="000B1690" w14:paraId="48CDD9D3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B0D2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Здоровье, лекарства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3FDD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4032</w:t>
            </w:r>
          </w:p>
        </w:tc>
      </w:tr>
      <w:tr w:rsidR="000B1690" w14:paraId="29F3B8B5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A60C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Драка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E6B3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3955</w:t>
            </w:r>
          </w:p>
        </w:tc>
      </w:tr>
      <w:tr w:rsidR="000B1690" w14:paraId="59BB659B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1B32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в жилом здании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37A6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3320</w:t>
            </w:r>
          </w:p>
        </w:tc>
      </w:tr>
      <w:tr w:rsidR="000B1690" w14:paraId="7E1882B4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5E14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2019-nCov: консультация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F03F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3310</w:t>
            </w:r>
          </w:p>
        </w:tc>
      </w:tr>
      <w:tr w:rsidR="000B1690" w14:paraId="608E42F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B416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8082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3294</w:t>
            </w:r>
          </w:p>
        </w:tc>
      </w:tr>
      <w:tr w:rsidR="000B1690" w14:paraId="6FD71317" w14:textId="77777777">
        <w:trPr>
          <w:trHeight w:val="755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C0CC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Управление транспортным средством в состоянии алкогольного/наркотического опьянения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2BD5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3061</w:t>
            </w:r>
          </w:p>
        </w:tc>
      </w:tr>
      <w:tr w:rsidR="000B1690" w14:paraId="63BEE611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43AB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2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Благоустройство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C49F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2994</w:t>
            </w:r>
          </w:p>
        </w:tc>
      </w:tr>
      <w:tr w:rsidR="000B1690" w14:paraId="38670C4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D09B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Повреждение припаркованного транспортного средства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BA9A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2934</w:t>
            </w:r>
          </w:p>
        </w:tc>
      </w:tr>
      <w:tr w:rsidR="000B1690" w14:paraId="6E9C9793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FFA7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Исчезновение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91AF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2873</w:t>
            </w:r>
          </w:p>
        </w:tc>
      </w:tr>
      <w:tr w:rsidR="000B1690" w14:paraId="6C36CC2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FC96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Попытка суицида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F518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2787</w:t>
            </w:r>
          </w:p>
        </w:tc>
      </w:tr>
      <w:tr w:rsidR="000B1690" w14:paraId="3820792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3E66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Бездомные животные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A508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2535</w:t>
            </w:r>
          </w:p>
        </w:tc>
      </w:tr>
      <w:tr w:rsidR="000B1690" w14:paraId="09F8C45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5924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Повреждение транспортного средства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9BEC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1914</w:t>
            </w:r>
          </w:p>
        </w:tc>
      </w:tr>
      <w:tr w:rsidR="000B1690" w14:paraId="5EA96789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1149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Наезд на пешехода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0070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1796</w:t>
            </w:r>
          </w:p>
        </w:tc>
      </w:tr>
      <w:tr w:rsidR="000B1690" w14:paraId="2E34731A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5D92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Управление транспортным средством в неадекватном состоянии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758B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1779</w:t>
            </w:r>
          </w:p>
        </w:tc>
      </w:tr>
      <w:tr w:rsidR="000B1690" w14:paraId="12EA96C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6C8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Потерявшиеся граждане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F9CA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1767</w:t>
            </w:r>
          </w:p>
        </w:tc>
      </w:tr>
      <w:tr w:rsidR="000B1690" w14:paraId="5B19FAC5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81D4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Мошенничество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7E85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1686</w:t>
            </w:r>
          </w:p>
        </w:tc>
      </w:tr>
      <w:tr w:rsidR="000B1690" w14:paraId="146905E2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6403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Оскорбительные вызовы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B5AD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1632</w:t>
            </w:r>
          </w:p>
        </w:tc>
      </w:tr>
      <w:tr w:rsidR="000B1690" w14:paraId="45D10DE9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37AC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Злонамеренные вызовы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A1B2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1515</w:t>
            </w:r>
          </w:p>
        </w:tc>
      </w:tr>
      <w:tr w:rsidR="000B1690" w14:paraId="7EC3E5E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F783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Светофор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28D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1506</w:t>
            </w:r>
          </w:p>
        </w:tc>
      </w:tr>
      <w:tr w:rsidR="000B1690" w14:paraId="79A1C171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6BB6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Разведение костров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F85E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1461</w:t>
            </w:r>
          </w:p>
        </w:tc>
      </w:tr>
      <w:tr w:rsidR="000B1690" w14:paraId="2575683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6FEE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Брошенное транспортное средство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E426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1331</w:t>
            </w:r>
          </w:p>
        </w:tc>
      </w:tr>
      <w:tr w:rsidR="000B1690" w14:paraId="55165B34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CE6A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 с симптомами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A074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1310</w:t>
            </w:r>
          </w:p>
        </w:tc>
      </w:tr>
      <w:tr w:rsidR="000B1690" w14:paraId="1E613637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5B20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Обрыв кабеля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AC19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1246</w:t>
            </w:r>
          </w:p>
        </w:tc>
      </w:tr>
      <w:tr w:rsidR="000B1690" w14:paraId="497AAA47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9A19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Наезд на препятствие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8EDE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1212</w:t>
            </w:r>
          </w:p>
        </w:tc>
      </w:tr>
      <w:tr w:rsidR="000B1690" w14:paraId="03E75994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3420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Застрявшие транспортные средства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F76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1203</w:t>
            </w:r>
          </w:p>
        </w:tc>
      </w:tr>
      <w:tr w:rsidR="000B1690" w14:paraId="1F056232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4273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Ножевое ранение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2781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1126</w:t>
            </w:r>
          </w:p>
        </w:tc>
      </w:tr>
      <w:tr w:rsidR="000B1690" w14:paraId="1E9430C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4E43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Психологическая помощь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F9D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1122</w:t>
            </w:r>
          </w:p>
        </w:tc>
      </w:tr>
      <w:tr w:rsidR="000B1690" w14:paraId="3926A525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185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Неизвестный запах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17C9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1086</w:t>
            </w:r>
          </w:p>
        </w:tc>
      </w:tr>
      <w:tr w:rsidR="000B1690" w14:paraId="627BA44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A5DE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Упавшие деревья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20CA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1042</w:t>
            </w:r>
          </w:p>
        </w:tc>
      </w:tr>
      <w:tr w:rsidR="000B1690" w14:paraId="1B495E1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91FB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Снежные заносы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1871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1007</w:t>
            </w:r>
          </w:p>
        </w:tc>
      </w:tr>
      <w:tr w:rsidR="000B1690" w14:paraId="4DF35715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C850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Застрявшие граждане в лифте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85F7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959</w:t>
            </w:r>
          </w:p>
        </w:tc>
      </w:tr>
      <w:tr w:rsidR="000B1690" w14:paraId="55240A1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AE5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3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Гололёд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C7CF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953</w:t>
            </w:r>
          </w:p>
        </w:tc>
      </w:tr>
      <w:tr w:rsidR="000B1690" w14:paraId="3EA6584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505A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Бомж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7A37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885</w:t>
            </w:r>
          </w:p>
        </w:tc>
      </w:tr>
      <w:tr w:rsidR="000B1690" w14:paraId="7A497434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686F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Угон транспортного средства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4C1B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851</w:t>
            </w:r>
          </w:p>
        </w:tc>
      </w:tr>
      <w:tr w:rsidR="000B1690" w14:paraId="67723EC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FB7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Открытые люки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A880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824</w:t>
            </w:r>
          </w:p>
        </w:tc>
      </w:tr>
      <w:tr w:rsidR="000B1690" w14:paraId="67B35DF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386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Сигнализация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6631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729</w:t>
            </w:r>
          </w:p>
        </w:tc>
      </w:tr>
      <w:tr w:rsidR="000B1690" w14:paraId="02853F51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9927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Подозрительный предмет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3E99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717</w:t>
            </w:r>
          </w:p>
        </w:tc>
      </w:tr>
      <w:tr w:rsidR="000B1690" w14:paraId="4B0C36A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ACAC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на транспортном средстве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1677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609</w:t>
            </w:r>
          </w:p>
        </w:tc>
      </w:tr>
      <w:tr w:rsidR="000B1690" w14:paraId="3E7E7C4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94B0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Грабёж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0573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454</w:t>
            </w:r>
          </w:p>
        </w:tc>
      </w:tr>
      <w:tr w:rsidR="000B1690" w14:paraId="646CB61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2521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Наезд на стоящее транспортное средство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4DD5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442</w:t>
            </w:r>
          </w:p>
        </w:tc>
      </w:tr>
      <w:tr w:rsidR="000B1690" w14:paraId="7394AE4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2558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Транспортные пробки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7758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418</w:t>
            </w:r>
          </w:p>
        </w:tc>
      </w:tr>
      <w:tr w:rsidR="000B1690" w14:paraId="01A0DB1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FE69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Наезд </w:t>
            </w:r>
            <w:proofErr w:type="gram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 животное</w:t>
            </w:r>
            <w:proofErr w:type="gramEnd"/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EDA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418</w:t>
            </w:r>
          </w:p>
        </w:tc>
      </w:tr>
      <w:tr w:rsidR="000B1690" w14:paraId="3E80DCF4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2DCA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 консультация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7A27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418</w:t>
            </w:r>
          </w:p>
        </w:tc>
      </w:tr>
      <w:tr w:rsidR="000B1690" w14:paraId="1D3E52CA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9488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Обнаружение неразорвавшихся боеприпасов и взрывоопасных предметов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0D66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387</w:t>
            </w:r>
          </w:p>
        </w:tc>
      </w:tr>
      <w:tr w:rsidR="000B1690" w14:paraId="6DF0BC5A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ABE4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Грабеж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2EB7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383</w:t>
            </w:r>
          </w:p>
        </w:tc>
      </w:tr>
      <w:tr w:rsidR="000B1690" w14:paraId="713A30C1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6AD6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Наезд на внезапно появившееся препятствие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70F1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374</w:t>
            </w:r>
          </w:p>
        </w:tc>
      </w:tr>
      <w:tr w:rsidR="000B1690" w14:paraId="623B55F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D48A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Разбой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A430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364</w:t>
            </w:r>
          </w:p>
        </w:tc>
      </w:tr>
      <w:tr w:rsidR="000B1690" w14:paraId="306C45E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EA5F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Соседний субъект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1295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356</w:t>
            </w:r>
          </w:p>
        </w:tc>
      </w:tr>
      <w:tr w:rsidR="000B1690" w14:paraId="1BDBA943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1769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Незаконный оборот наркотических средств и психотропных веществ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F855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341</w:t>
            </w:r>
          </w:p>
        </w:tc>
      </w:tr>
      <w:tr w:rsidR="000B1690" w14:paraId="4A20BDF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217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Застревание/падение животных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5BFE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295</w:t>
            </w:r>
          </w:p>
        </w:tc>
      </w:tr>
      <w:tr w:rsidR="000B1690" w14:paraId="0FB66212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38E1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Застревание/падение граждан/животных в труднодоступные места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F8D8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259</w:t>
            </w:r>
          </w:p>
        </w:tc>
      </w:tr>
      <w:tr w:rsidR="000B1690" w14:paraId="0FA11C6A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D0C1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Спасение на воде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364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258</w:t>
            </w:r>
          </w:p>
        </w:tc>
      </w:tr>
      <w:tr w:rsidR="000B1690" w14:paraId="3EFFFCA5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BCC5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Стрельба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A605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252</w:t>
            </w:r>
          </w:p>
        </w:tc>
      </w:tr>
      <w:tr w:rsidR="000B1690" w14:paraId="62DBAC77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C218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Изнасилование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E2A5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239</w:t>
            </w:r>
          </w:p>
        </w:tc>
      </w:tr>
      <w:tr w:rsidR="000B1690" w14:paraId="65D8943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42F0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Угроза террористического акта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D7C5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235</w:t>
            </w:r>
          </w:p>
        </w:tc>
      </w:tr>
      <w:tr w:rsidR="000B1690" w14:paraId="0DF0E6B7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ABDB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Провал грунта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C4CF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4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207</w:t>
            </w:r>
          </w:p>
        </w:tc>
      </w:tr>
      <w:tr w:rsidR="000B1690" w14:paraId="0DEE9E1C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FA53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Заблудившиеся граждане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110C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203</w:t>
            </w:r>
          </w:p>
        </w:tc>
      </w:tr>
      <w:tr w:rsidR="000B1690" w14:paraId="6875A8F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4418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Самоизоляция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2E26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180</w:t>
            </w:r>
          </w:p>
        </w:tc>
      </w:tr>
      <w:tr w:rsidR="000B1690" w14:paraId="12C77119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01A9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Подозрительный гражданин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A082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177</w:t>
            </w:r>
          </w:p>
        </w:tc>
      </w:tr>
      <w:tr w:rsidR="000B1690" w14:paraId="2347BEE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A970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Подозрительное транспортное средство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01A2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176</w:t>
            </w:r>
          </w:p>
        </w:tc>
      </w:tr>
      <w:tr w:rsidR="000B1690" w14:paraId="473ADE1B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480D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Похищение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04DF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167</w:t>
            </w:r>
          </w:p>
        </w:tc>
      </w:tr>
      <w:tr w:rsidR="000B1690" w14:paraId="73D19C13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79D8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в производственных/технических/торговых/складских помещениях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4321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154</w:t>
            </w:r>
          </w:p>
        </w:tc>
      </w:tr>
      <w:tr w:rsidR="000B1690" w14:paraId="48157C32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D864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Незаконное лишение свободы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62C7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130</w:t>
            </w:r>
          </w:p>
        </w:tc>
      </w:tr>
      <w:tr w:rsidR="000B1690" w14:paraId="310F08E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A5A4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Авария на газопроводе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59CD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126</w:t>
            </w:r>
          </w:p>
        </w:tc>
      </w:tr>
      <w:tr w:rsidR="000B1690" w14:paraId="06B1B5F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43D5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Наезд на велосипедиста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1DC6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124</w:t>
            </w:r>
          </w:p>
        </w:tc>
      </w:tr>
      <w:tr w:rsidR="000B1690" w14:paraId="770D7C21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F588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Убийство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497B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115</w:t>
            </w:r>
          </w:p>
        </w:tc>
      </w:tr>
      <w:tr w:rsidR="000B1690" w14:paraId="45A1F1B7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FFBC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Регистрация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B73B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113</w:t>
            </w:r>
          </w:p>
        </w:tc>
      </w:tr>
      <w:tr w:rsidR="000B1690" w14:paraId="240CBEBC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2DDF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Незаконный оборот денежных средств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9F01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104</w:t>
            </w:r>
          </w:p>
        </w:tc>
      </w:tr>
      <w:tr w:rsidR="000B1690" w14:paraId="5FA5568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DE91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Незаконный оборот алкогольной продукции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328E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82</w:t>
            </w:r>
          </w:p>
        </w:tc>
      </w:tr>
      <w:tr w:rsidR="000B1690" w14:paraId="6FC10D7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5316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Обнаружение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4AA9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78</w:t>
            </w:r>
          </w:p>
        </w:tc>
      </w:tr>
      <w:tr w:rsidR="000B1690" w14:paraId="3D471B5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5BC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Тренировка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2078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66</w:t>
            </w:r>
          </w:p>
        </w:tc>
      </w:tr>
      <w:tr w:rsidR="000B1690" w14:paraId="126BB453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778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Трудовые отношения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736B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62</w:t>
            </w:r>
          </w:p>
        </w:tc>
      </w:tr>
      <w:tr w:rsidR="000B1690" w14:paraId="0331EC62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1887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Стрельба из пневматического оружия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CB2B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62</w:t>
            </w:r>
          </w:p>
        </w:tc>
      </w:tr>
      <w:tr w:rsidR="000B1690" w14:paraId="528C6833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6187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Застревание/падение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61F5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55</w:t>
            </w:r>
          </w:p>
        </w:tc>
      </w:tr>
      <w:tr w:rsidR="000B1690" w14:paraId="0B0E992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65D7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Огнестрельное ранение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BADF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53</w:t>
            </w:r>
          </w:p>
        </w:tc>
      </w:tr>
      <w:tr w:rsidR="000B1690" w14:paraId="0BDD419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649A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Стрельба из огнестрельного оружия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384D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52</w:t>
            </w:r>
          </w:p>
        </w:tc>
      </w:tr>
      <w:tr w:rsidR="000B1690" w14:paraId="7B784F94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B25B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Массовые беспорядки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874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49</w:t>
            </w:r>
          </w:p>
        </w:tc>
      </w:tr>
      <w:tr w:rsidR="000B1690" w14:paraId="145C879C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1DCD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Падение пассажира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242E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47</w:t>
            </w:r>
          </w:p>
        </w:tc>
      </w:tr>
      <w:tr w:rsidR="000B1690" w14:paraId="5536FAB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B254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Розыск подозреваемых/обвиняемых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27BD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43</w:t>
            </w:r>
          </w:p>
        </w:tc>
      </w:tr>
      <w:tr w:rsidR="000B1690" w14:paraId="52DD2183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E37F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Образование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602F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5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38</w:t>
            </w:r>
          </w:p>
        </w:tc>
      </w:tr>
      <w:tr w:rsidR="000B1690" w14:paraId="480906B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B7FA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в местах массового пребывания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BD93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38</w:t>
            </w:r>
          </w:p>
        </w:tc>
      </w:tr>
      <w:tr w:rsidR="000B1690" w14:paraId="359851DC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4993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Вандализм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A5E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36</w:t>
            </w:r>
          </w:p>
        </w:tc>
      </w:tr>
      <w:tr w:rsidR="000B1690" w14:paraId="30427E32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939D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Помощь на воде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BD90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33</w:t>
            </w:r>
          </w:p>
        </w:tc>
      </w:tr>
      <w:tr w:rsidR="000B1690" w14:paraId="2AAF03B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0200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Подтопление зданий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97A8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31</w:t>
            </w:r>
          </w:p>
        </w:tc>
      </w:tr>
      <w:tr w:rsidR="000B1690" w14:paraId="73DEECBA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E262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Оказание помощи населению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B43A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31</w:t>
            </w:r>
          </w:p>
        </w:tc>
      </w:tr>
      <w:tr w:rsidR="000B1690" w14:paraId="798C36C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C88F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Поломка междугородних/межмуниципальных транспортных средств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F4D1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30</w:t>
            </w:r>
          </w:p>
        </w:tc>
      </w:tr>
      <w:tr w:rsidR="000B1690" w14:paraId="7560D9A9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E539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на социально значимом объекте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8FBC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30</w:t>
            </w:r>
          </w:p>
        </w:tc>
      </w:tr>
      <w:tr w:rsidR="000B1690" w14:paraId="7CEC33E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B21B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Обрушение зданий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8D33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28</w:t>
            </w:r>
          </w:p>
        </w:tc>
      </w:tr>
      <w:tr w:rsidR="000B1690" w14:paraId="35E2927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125D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Поддержка бизнеса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4ECF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28</w:t>
            </w:r>
          </w:p>
        </w:tc>
      </w:tr>
      <w:tr w:rsidR="000B1690" w14:paraId="634F5389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AEDC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Взрыв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0A46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25</w:t>
            </w:r>
          </w:p>
        </w:tc>
      </w:tr>
      <w:tr w:rsidR="000B1690" w14:paraId="73164947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4AC5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Обрушение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4BCA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24</w:t>
            </w:r>
          </w:p>
        </w:tc>
      </w:tr>
      <w:tr w:rsidR="000B1690" w14:paraId="2205B7B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6173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Обнаружение опасных, отравляющих, ядовитых и иных вредных веществ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4F1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23</w:t>
            </w:r>
          </w:p>
        </w:tc>
      </w:tr>
      <w:tr w:rsidR="000B1690" w14:paraId="5112EAF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6D44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Соц.обеспечение</w:t>
            </w:r>
            <w:proofErr w:type="spellEnd"/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B9DD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23</w:t>
            </w:r>
          </w:p>
        </w:tc>
      </w:tr>
      <w:tr w:rsidR="000B1690" w14:paraId="2747508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DDA5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Правонарушение/Общественный порядок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EA4D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23</w:t>
            </w:r>
          </w:p>
        </w:tc>
      </w:tr>
      <w:tr w:rsidR="000B1690" w14:paraId="406EE72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A401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 в местах массового пребывания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A5AE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</w:t>
            </w:r>
          </w:p>
        </w:tc>
      </w:tr>
      <w:tr w:rsidR="000B1690" w14:paraId="3D719D0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7823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 на производственных/технических/торговых/складских помещениях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B3BC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19</w:t>
            </w:r>
          </w:p>
        </w:tc>
      </w:tr>
      <w:tr w:rsidR="000B1690" w14:paraId="328292D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318C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Угроза обрушения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A32F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</w:t>
            </w:r>
          </w:p>
        </w:tc>
      </w:tr>
      <w:tr w:rsidR="000B1690" w14:paraId="4DAEAE2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8ED7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СИЗ, </w:t>
            </w: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Дезобработка</w:t>
            </w:r>
            <w:proofErr w:type="spellEnd"/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9FAF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17</w:t>
            </w:r>
          </w:p>
        </w:tc>
      </w:tr>
      <w:tr w:rsidR="000B1690" w14:paraId="60024A73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CCE4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на инженерных коммуникациях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1B8F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16</w:t>
            </w:r>
          </w:p>
        </w:tc>
      </w:tr>
      <w:tr w:rsidR="000B1690" w14:paraId="24B85A5A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F12B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ландшафтный/Природный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ECB4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16</w:t>
            </w:r>
          </w:p>
        </w:tc>
      </w:tr>
      <w:tr w:rsidR="000B1690" w14:paraId="6E6DD66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EEB1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Товары и услуги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D944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15</w:t>
            </w:r>
          </w:p>
        </w:tc>
      </w:tr>
      <w:tr w:rsidR="000B1690" w14:paraId="628FA179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74E9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 на социально значимом объекте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EC59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14</w:t>
            </w:r>
          </w:p>
        </w:tc>
      </w:tr>
      <w:tr w:rsidR="000B1690" w14:paraId="40B7CB6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29AD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Угроза обрушения зданий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A011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12</w:t>
            </w:r>
          </w:p>
        </w:tc>
      </w:tr>
      <w:tr w:rsidR="000B1690" w14:paraId="07CE4164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333A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6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на потенциально опасном объекте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0F2C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</w:t>
            </w:r>
          </w:p>
        </w:tc>
      </w:tr>
      <w:tr w:rsidR="000B1690" w14:paraId="266064F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F5A4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2019-nCoV: прибывшие без симптомов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B53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11</w:t>
            </w:r>
          </w:p>
        </w:tc>
      </w:tr>
      <w:tr w:rsidR="000B1690" w14:paraId="0A3ECCC5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D103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Захват заложников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332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</w:t>
            </w:r>
          </w:p>
        </w:tc>
      </w:tr>
      <w:tr w:rsidR="000B1690" w14:paraId="226DB87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545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Тест Соседний субъект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B79D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</w:t>
            </w:r>
          </w:p>
        </w:tc>
      </w:tr>
      <w:tr w:rsidR="000B1690" w14:paraId="0C1A6A09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AAF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Взрыв бытового газа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B975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10</w:t>
            </w:r>
          </w:p>
        </w:tc>
      </w:tr>
      <w:tr w:rsidR="000B1690" w14:paraId="6E58DE0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2850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Обнаружение огнестрельного оружия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557E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</w:t>
            </w:r>
          </w:p>
        </w:tc>
      </w:tr>
      <w:tr w:rsidR="000B1690" w14:paraId="565825BB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82F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Ранение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53D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8</w:t>
            </w:r>
          </w:p>
        </w:tc>
      </w:tr>
      <w:tr w:rsidR="000B1690" w14:paraId="2FF3AF91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C689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Авария с выбросом/сбросом </w:t>
            </w: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аварийно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химически опасных веществ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A47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</w:t>
            </w:r>
          </w:p>
        </w:tc>
      </w:tr>
      <w:tr w:rsidR="000B1690" w14:paraId="19CF408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31FF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 на потенциально опасном объекте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D71B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7</w:t>
            </w:r>
          </w:p>
        </w:tc>
      </w:tr>
      <w:tr w:rsidR="000B1690" w14:paraId="5ECC14A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C7CB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Covid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– Транспорт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8B53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</w:t>
            </w:r>
          </w:p>
        </w:tc>
      </w:tr>
      <w:tr w:rsidR="000B1690" w14:paraId="0C3B54D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1548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Обнаружение бесхозных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контейнеров,цистерн</w:t>
            </w:r>
            <w:proofErr w:type="gram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,резервуаров</w:t>
            </w:r>
            <w:proofErr w:type="spell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с неизвестным содержанием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4EE0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</w:t>
            </w:r>
          </w:p>
        </w:tc>
      </w:tr>
      <w:tr w:rsidR="000B1690" w14:paraId="28E3C063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3541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4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Пожар на общественном транспортном средстве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EAE5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6</w:t>
            </w:r>
          </w:p>
        </w:tc>
      </w:tr>
      <w:tr w:rsidR="000B1690" w14:paraId="139DCE9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85BF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Запах газа на общественном транспортном средстве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C45C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</w:t>
            </w:r>
          </w:p>
        </w:tc>
      </w:tr>
      <w:tr w:rsidR="000B1690" w14:paraId="6F7F7C82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54E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Взрыв на транспортном средстве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4871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5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</w:t>
            </w:r>
          </w:p>
        </w:tc>
      </w:tr>
      <w:tr w:rsidR="000B1690" w14:paraId="2073048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6A6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Незаконный оборот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7EAA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5</w:t>
            </w:r>
          </w:p>
        </w:tc>
      </w:tr>
      <w:tr w:rsidR="000B1690" w14:paraId="75FFCCFA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2926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Снежные заносы/Гололед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84D7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</w:t>
            </w:r>
          </w:p>
        </w:tc>
      </w:tr>
      <w:tr w:rsidR="000B1690" w14:paraId="5AB642E1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7865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6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Поражение растений болезнями и вредителями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A54D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</w:t>
            </w:r>
          </w:p>
        </w:tc>
      </w:tr>
      <w:tr w:rsidR="000B1690" w14:paraId="23574D5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08C1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2019-nCoV: прибывшие с симптомами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B9D8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</w:t>
            </w:r>
          </w:p>
        </w:tc>
      </w:tr>
      <w:tr w:rsidR="000B1690" w14:paraId="7731B15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DC6E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Незаконный оборот огнестрельного оружия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4B21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7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4</w:t>
            </w:r>
          </w:p>
        </w:tc>
      </w:tr>
      <w:tr w:rsidR="000B1690" w14:paraId="5C55B51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E2AC8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Инфекционные болезни животных/птиц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C070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</w:t>
            </w:r>
          </w:p>
        </w:tc>
      </w:tr>
      <w:tr w:rsidR="000B1690" w14:paraId="5818B4F6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0F34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Другое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1759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</w:t>
            </w:r>
          </w:p>
        </w:tc>
      </w:tr>
      <w:tr w:rsidR="000B1690" w14:paraId="359B76AB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276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8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1:Соседний</w:t>
            </w:r>
            <w:proofErr w:type="gramEnd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 субъект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C1CD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</w:t>
            </w:r>
          </w:p>
        </w:tc>
      </w:tr>
      <w:tr w:rsidR="000B1690" w14:paraId="51B9AAD2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43CB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Захват заложников/объектов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8F91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</w:t>
            </w:r>
          </w:p>
        </w:tc>
      </w:tr>
      <w:tr w:rsidR="000B1690" w14:paraId="0566E9CE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B199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Захват объектов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1DE3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79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3</w:t>
            </w:r>
          </w:p>
        </w:tc>
      </w:tr>
      <w:tr w:rsidR="000B1690" w14:paraId="118CE7BB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4470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lastRenderedPageBreak/>
              <w:t>Пожар на транспортном средстве, перевозящем опасные грузы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66E9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</w:t>
            </w:r>
          </w:p>
        </w:tc>
      </w:tr>
      <w:tr w:rsidR="000B1690" w14:paraId="5F3744B7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29ABE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Авария на воздушном судне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7698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</w:t>
            </w:r>
          </w:p>
        </w:tc>
      </w:tr>
      <w:tr w:rsidR="000B1690" w14:paraId="4563D590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40BE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0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Побег осужденных/арестованных граждан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A6F1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</w:t>
            </w:r>
          </w:p>
        </w:tc>
      </w:tr>
      <w:tr w:rsidR="000B1690" w14:paraId="308A55EF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4CEDB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Авария на грузовых/пассажирских поездах и поездах метрополитена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05D5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2</w:t>
            </w:r>
          </w:p>
        </w:tc>
      </w:tr>
      <w:tr w:rsidR="000B1690" w14:paraId="75D9547B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F7E8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Крушение грузовых/пассажирских поездов и поездов метрополитена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6C10F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1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0B1690" w14:paraId="3DF83CA2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AF27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Тест_Карточки</w:t>
            </w:r>
            <w:proofErr w:type="spellEnd"/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380FD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0B1690" w14:paraId="1EE2CB3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ADAB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Авария на грузовых/пассажирских судах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53303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0B1690" w14:paraId="7CC2F7CD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BB222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2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 xml:space="preserve">Угроза обрушения в </w:t>
            </w:r>
            <w:proofErr w:type="spellStart"/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метроэлектротрансе</w:t>
            </w:r>
            <w:proofErr w:type="spellEnd"/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DAD6C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0B1690" w14:paraId="7CB658C5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95F11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Взрыв инженерных коммуникаций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10916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0B1690" w14:paraId="37EE18D7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87E37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8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39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Стрельба из метательного оружия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EFF89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0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0B1690" w14:paraId="66C4334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BC380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3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Крушение воздушного судна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E5B5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4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5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</w:tc>
      </w:tr>
      <w:tr w:rsidR="000B1690" w14:paraId="537FD398" w14:textId="77777777">
        <w:trPr>
          <w:trHeight w:val="500"/>
        </w:trPr>
        <w:tc>
          <w:tcPr>
            <w:tcW w:w="802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04BE4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6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7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Поиск пропавших людей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C318A" w14:textId="77777777" w:rsidR="000B1690" w:rsidRPr="000B1690" w:rsidRDefault="00BD6D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ns w:id="848" w:author="Olesya Savelyeva" w:date="2022-08-09T07:43:00Z"/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49" w:author="Olesya Savelyeva" w:date="2022-08-09T11:02:00Z">
                  <w:rPr>
                    <w:ins w:id="850" w:author="Olesya Savelyeva" w:date="2022-08-09T07:43:00Z"/>
                    <w:color w:val="191919"/>
                    <w:sz w:val="25"/>
                    <w:szCs w:val="25"/>
                  </w:rPr>
                </w:rPrChange>
              </w:rPr>
            </w:pPr>
            <w: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51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  <w:t>1</w:t>
            </w:r>
          </w:p>
          <w:p w14:paraId="53252817" w14:textId="77777777" w:rsidR="000B1690" w:rsidRPr="000B1690" w:rsidRDefault="000B16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191919"/>
                <w:sz w:val="25"/>
                <w:szCs w:val="25"/>
                <w:rPrChange w:id="852" w:author="Olesya Savelyeva" w:date="2022-08-09T11:02:00Z">
                  <w:rPr>
                    <w:color w:val="191919"/>
                    <w:sz w:val="25"/>
                    <w:szCs w:val="25"/>
                  </w:rPr>
                </w:rPrChange>
              </w:rPr>
            </w:pPr>
          </w:p>
        </w:tc>
      </w:tr>
    </w:tbl>
    <w:p w14:paraId="69E554DE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853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14:paraId="1DF5C302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854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55" w:author="Olesya Savelyeva" w:date="2022-08-09T11:02:00Z">
            <w:rPr>
              <w:ins w:id="856" w:author="Olesya Savelyeva" w:date="2022-08-09T07:44:00Z"/>
              <w:color w:val="191919"/>
              <w:sz w:val="25"/>
              <w:szCs w:val="25"/>
            </w:rPr>
          </w:rPrChange>
        </w:rPr>
      </w:pPr>
      <w:ins w:id="857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5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Согласно предоставленных данных мы можем делить проблемы на несколько секторов </w:t>
        </w:r>
      </w:ins>
    </w:p>
    <w:p w14:paraId="7846EEF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859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60" w:author="Olesya Savelyeva" w:date="2022-08-09T11:02:00Z">
            <w:rPr>
              <w:ins w:id="861" w:author="Olesya Savelyeva" w:date="2022-08-09T07:44:00Z"/>
              <w:color w:val="191919"/>
              <w:sz w:val="25"/>
              <w:szCs w:val="25"/>
            </w:rPr>
          </w:rPrChange>
        </w:rPr>
      </w:pPr>
      <w:ins w:id="862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6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1.Информационно аналитический-2059434</w:t>
        </w:r>
      </w:ins>
    </w:p>
    <w:p w14:paraId="5449EE91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864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65" w:author="Olesya Savelyeva" w:date="2022-08-09T11:02:00Z">
            <w:rPr>
              <w:ins w:id="866" w:author="Olesya Savelyeva" w:date="2022-08-09T07:44:00Z"/>
              <w:color w:val="191919"/>
              <w:sz w:val="25"/>
              <w:szCs w:val="25"/>
            </w:rPr>
          </w:rPrChange>
        </w:rPr>
      </w:pPr>
      <w:ins w:id="867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6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2.Правонарушения-279814</w:t>
        </w:r>
      </w:ins>
    </w:p>
    <w:p w14:paraId="3352081E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869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70" w:author="Olesya Savelyeva" w:date="2022-08-09T11:02:00Z">
            <w:rPr>
              <w:ins w:id="871" w:author="Olesya Savelyeva" w:date="2022-08-09T07:44:00Z"/>
              <w:color w:val="191919"/>
              <w:sz w:val="25"/>
              <w:szCs w:val="25"/>
            </w:rPr>
          </w:rPrChange>
        </w:rPr>
      </w:pPr>
      <w:ins w:id="872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7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3.Экологический-13</w:t>
        </w:r>
      </w:ins>
    </w:p>
    <w:p w14:paraId="6D0E3FC3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874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75" w:author="Olesya Savelyeva" w:date="2022-08-09T11:02:00Z">
            <w:rPr>
              <w:ins w:id="876" w:author="Olesya Savelyeva" w:date="2022-08-09T07:44:00Z"/>
              <w:color w:val="191919"/>
              <w:sz w:val="25"/>
              <w:szCs w:val="25"/>
            </w:rPr>
          </w:rPrChange>
        </w:rPr>
      </w:pPr>
      <w:ins w:id="877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7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4.ЧС-398 </w:t>
        </w:r>
      </w:ins>
    </w:p>
    <w:p w14:paraId="56B10603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879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80" w:author="Olesya Savelyeva" w:date="2022-08-09T11:02:00Z">
            <w:rPr>
              <w:ins w:id="881" w:author="Olesya Savelyeva" w:date="2022-08-09T07:44:00Z"/>
              <w:color w:val="191919"/>
              <w:sz w:val="25"/>
              <w:szCs w:val="25"/>
            </w:rPr>
          </w:rPrChange>
        </w:rPr>
      </w:pPr>
      <w:ins w:id="882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8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5.Коммунальные вопросы-82939</w:t>
        </w:r>
      </w:ins>
    </w:p>
    <w:p w14:paraId="604089C3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884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85" w:author="Olesya Savelyeva" w:date="2022-08-09T11:02:00Z">
            <w:rPr>
              <w:ins w:id="886" w:author="Olesya Savelyeva" w:date="2022-08-09T07:44:00Z"/>
              <w:color w:val="191919"/>
              <w:sz w:val="25"/>
              <w:szCs w:val="25"/>
            </w:rPr>
          </w:rPrChange>
        </w:rPr>
      </w:pPr>
      <w:ins w:id="887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8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6.Здравоохранение-37802</w:t>
        </w:r>
      </w:ins>
    </w:p>
    <w:p w14:paraId="26F1F487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889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90" w:author="Olesya Savelyeva" w:date="2022-08-09T11:02:00Z">
            <w:rPr>
              <w:ins w:id="891" w:author="Olesya Savelyeva" w:date="2022-08-09T07:44:00Z"/>
              <w:color w:val="191919"/>
              <w:sz w:val="25"/>
              <w:szCs w:val="25"/>
            </w:rPr>
          </w:rPrChange>
        </w:rPr>
      </w:pPr>
      <w:ins w:id="892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9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7.ДТП -11507</w:t>
        </w:r>
      </w:ins>
    </w:p>
    <w:p w14:paraId="2B3EAE18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894" w:author="Olesya Savelyeva" w:date="2022-08-09T07:44:00Z"/>
          <w:rFonts w:ascii="Times New Roman" w:eastAsia="Times New Roman" w:hAnsi="Times New Roman" w:cs="Times New Roman"/>
          <w:color w:val="191919"/>
          <w:sz w:val="25"/>
          <w:szCs w:val="25"/>
          <w:rPrChange w:id="895" w:author="Olesya Savelyeva" w:date="2022-08-09T11:02:00Z">
            <w:rPr>
              <w:ins w:id="896" w:author="Olesya Savelyeva" w:date="2022-08-09T07:44:00Z"/>
              <w:color w:val="191919"/>
              <w:sz w:val="25"/>
              <w:szCs w:val="25"/>
            </w:rPr>
          </w:rPrChange>
        </w:rPr>
      </w:pPr>
      <w:ins w:id="897" w:author="Olesya Savelyeva" w:date="2022-08-09T07:4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89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8.Пожары-23604</w:t>
        </w:r>
      </w:ins>
    </w:p>
    <w:p w14:paraId="1EA99A66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899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14:paraId="6B950010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00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01" w:author="Olesya Savelyeva" w:date="2022-08-09T11:02:00Z">
            <w:rPr>
              <w:ins w:id="902" w:author="Olesya Savelyeva" w:date="2022-08-09T13:43:00Z"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903" w:author="Olesya Savelyeva" w:date="2022-08-09T11:02:00Z">
            <w:rPr>
              <w:color w:val="191919"/>
              <w:sz w:val="25"/>
              <w:szCs w:val="25"/>
            </w:rPr>
          </w:rPrChange>
        </w:rPr>
        <w:lastRenderedPageBreak/>
        <w:t>Решение проблематики с нехваткой лекарственных средств</w:t>
      </w:r>
    </w:p>
    <w:p w14:paraId="4E304AD1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04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05" w:author="Olesya Savelyeva" w:date="2022-08-09T11:02:00Z">
            <w:rPr>
              <w:ins w:id="906" w:author="Olesya Savelyeva" w:date="2022-08-09T13:43:00Z"/>
              <w:color w:val="191919"/>
              <w:sz w:val="25"/>
              <w:szCs w:val="25"/>
            </w:rPr>
          </w:rPrChange>
        </w:rPr>
      </w:pPr>
      <w:proofErr w:type="spellStart"/>
      <w:ins w:id="907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0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Covid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0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– Здоровье, лекарства- 1070 запросов </w:t>
        </w:r>
        <w:proofErr w:type="spellStart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1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геопозиция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1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44,4398746373377 48,6323436805801 Россия, Волгоград, Самарская улица, 1Г</w:t>
        </w:r>
      </w:ins>
    </w:p>
    <w:p w14:paraId="2DB30812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12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13" w:author="Olesya Savelyeva" w:date="2022-08-09T11:02:00Z">
            <w:rPr>
              <w:ins w:id="914" w:author="Olesya Savelyeva" w:date="2022-08-09T13:43:00Z"/>
              <w:color w:val="191919"/>
              <w:sz w:val="25"/>
              <w:szCs w:val="25"/>
            </w:rPr>
          </w:rPrChange>
        </w:rPr>
      </w:pPr>
      <w:proofErr w:type="spellStart"/>
      <w:ins w:id="915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1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Covid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1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– Иные вопросы-521 запрос, 44,4398746373377 48,6323436805801 Россия, Волгоград, Самарская улица, 1Г</w:t>
        </w:r>
      </w:ins>
    </w:p>
    <w:p w14:paraId="484973B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18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19" w:author="Olesya Savelyeva" w:date="2022-08-09T11:02:00Z">
            <w:rPr>
              <w:ins w:id="920" w:author="Olesya Savelyeva" w:date="2022-08-09T13:43:00Z"/>
              <w:color w:val="191919"/>
              <w:sz w:val="25"/>
              <w:szCs w:val="25"/>
            </w:rPr>
          </w:rPrChange>
        </w:rPr>
      </w:pPr>
      <w:ins w:id="921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2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2019-nCov: консультация -298 44,4398746373377 48,6323436805801 Россия, Волгоград, Самарская улица, 1Г</w:t>
        </w:r>
      </w:ins>
    </w:p>
    <w:p w14:paraId="44E8A013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923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24" w:author="Olesya Savelyeva" w:date="2022-08-09T11:02:00Z">
            <w:rPr>
              <w:ins w:id="925" w:author="Olesya Savelyeva" w:date="2022-08-09T13:43:00Z"/>
              <w:color w:val="191919"/>
              <w:sz w:val="25"/>
              <w:szCs w:val="25"/>
            </w:rPr>
          </w:rPrChange>
        </w:rPr>
      </w:pPr>
    </w:p>
    <w:p w14:paraId="2B51D105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926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27" w:author="Olesya Savelyeva" w:date="2022-08-09T11:02:00Z">
            <w:rPr>
              <w:ins w:id="928" w:author="Olesya Savelyeva" w:date="2022-08-09T13:43:00Z"/>
              <w:color w:val="191919"/>
              <w:sz w:val="25"/>
              <w:szCs w:val="25"/>
            </w:rPr>
          </w:rPrChange>
        </w:rPr>
      </w:pPr>
    </w:p>
    <w:p w14:paraId="7CCC77AB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929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30" w:author="Olesya Savelyeva" w:date="2022-08-09T11:02:00Z">
            <w:rPr>
              <w:ins w:id="931" w:author="Olesya Savelyeva" w:date="2022-08-09T13:43:00Z"/>
              <w:color w:val="191919"/>
              <w:sz w:val="25"/>
              <w:szCs w:val="25"/>
            </w:rPr>
          </w:rPrChange>
        </w:rPr>
      </w:pPr>
    </w:p>
    <w:p w14:paraId="4B17C691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932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33" w:author="Olesya Savelyeva" w:date="2022-08-09T11:02:00Z">
            <w:rPr>
              <w:ins w:id="934" w:author="Olesya Savelyeva" w:date="2022-08-09T13:43:00Z"/>
              <w:color w:val="191919"/>
              <w:sz w:val="25"/>
              <w:szCs w:val="25"/>
            </w:rPr>
          </w:rPrChange>
        </w:rPr>
      </w:pPr>
    </w:p>
    <w:p w14:paraId="6A2994CC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935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36" w:author="Olesya Savelyeva" w:date="2022-08-09T11:02:00Z">
            <w:rPr>
              <w:ins w:id="937" w:author="Olesya Savelyeva" w:date="2022-08-09T13:43:00Z"/>
              <w:color w:val="191919"/>
              <w:sz w:val="25"/>
              <w:szCs w:val="25"/>
            </w:rPr>
          </w:rPrChange>
        </w:rPr>
      </w:pPr>
    </w:p>
    <w:p w14:paraId="583E3411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938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39" w:author="Olesya Savelyeva" w:date="2022-08-09T11:02:00Z">
            <w:rPr>
              <w:ins w:id="940" w:author="Olesya Savelyeva" w:date="2022-08-09T13:43:00Z"/>
              <w:color w:val="191919"/>
              <w:sz w:val="25"/>
              <w:szCs w:val="25"/>
            </w:rPr>
          </w:rPrChange>
        </w:rPr>
      </w:pPr>
    </w:p>
    <w:p w14:paraId="656067D6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941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42" w:author="Olesya Savelyeva" w:date="2022-08-09T11:02:00Z">
            <w:rPr>
              <w:ins w:id="943" w:author="Olesya Savelyeva" w:date="2022-08-09T13:43:00Z"/>
              <w:color w:val="191919"/>
              <w:sz w:val="25"/>
              <w:szCs w:val="25"/>
            </w:rPr>
          </w:rPrChange>
        </w:rPr>
      </w:pPr>
    </w:p>
    <w:p w14:paraId="3E7C59A7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944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45" w:author="Olesya Savelyeva" w:date="2022-08-09T11:02:00Z">
            <w:rPr>
              <w:ins w:id="946" w:author="Olesya Savelyeva" w:date="2022-08-09T13:43:00Z"/>
              <w:color w:val="191919"/>
              <w:sz w:val="25"/>
              <w:szCs w:val="25"/>
            </w:rPr>
          </w:rPrChange>
        </w:rPr>
      </w:pPr>
    </w:p>
    <w:p w14:paraId="43883E80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47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48" w:author="Olesya Savelyeva" w:date="2022-08-09T11:02:00Z">
            <w:rPr>
              <w:ins w:id="949" w:author="Olesya Savelyeva" w:date="2022-08-09T13:43:00Z"/>
              <w:color w:val="191919"/>
              <w:sz w:val="25"/>
              <w:szCs w:val="25"/>
            </w:rPr>
          </w:rPrChange>
        </w:rPr>
      </w:pPr>
      <w:ins w:id="950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5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2019-nCoV без симптомов</w:t>
        </w:r>
      </w:ins>
    </w:p>
    <w:p w14:paraId="5CD27E61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52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53" w:author="Olesya Savelyeva" w:date="2022-08-09T11:02:00Z">
            <w:rPr>
              <w:ins w:id="954" w:author="Olesya Savelyeva" w:date="2022-08-09T13:43:00Z"/>
              <w:color w:val="191919"/>
              <w:sz w:val="25"/>
              <w:szCs w:val="25"/>
            </w:rPr>
          </w:rPrChange>
        </w:rPr>
      </w:pPr>
      <w:ins w:id="955" w:author="Olesya Savelyeva" w:date="2022-08-09T13:43:00Z">
        <w:r>
          <w:rPr>
            <w:noProof/>
            <w:color w:val="191919"/>
            <w:sz w:val="25"/>
            <w:szCs w:val="25"/>
          </w:rPr>
          <w:drawing>
            <wp:inline distT="114300" distB="114300" distL="114300" distR="114300" wp14:anchorId="50B050E3" wp14:editId="171BF619">
              <wp:extent cx="5731200" cy="3098800"/>
              <wp:effectExtent l="0" t="0" r="0" b="0"/>
              <wp:docPr id="3" name="image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6.png"/>
                      <pic:cNvPicPr preferRelativeResize="0"/>
                    </pic:nvPicPr>
                    <pic:blipFill>
                      <a:blip r:embed="rId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12472CD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56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57" w:author="Olesya Savelyeva" w:date="2022-08-09T11:02:00Z">
            <w:rPr>
              <w:ins w:id="958" w:author="Olesya Savelyeva" w:date="2022-08-09T13:43:00Z"/>
              <w:color w:val="191919"/>
              <w:sz w:val="25"/>
              <w:szCs w:val="25"/>
            </w:rPr>
          </w:rPrChange>
        </w:rPr>
      </w:pPr>
      <w:ins w:id="959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6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2019-nCov конс</w:t>
        </w:r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6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ультация</w:t>
        </w:r>
      </w:ins>
    </w:p>
    <w:p w14:paraId="4F8F6F78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962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63" w:author="Olesya Savelyeva" w:date="2022-08-09T11:02:00Z">
            <w:rPr>
              <w:ins w:id="964" w:author="Olesya Savelyeva" w:date="2022-08-09T13:43:00Z"/>
              <w:color w:val="191919"/>
              <w:sz w:val="25"/>
              <w:szCs w:val="25"/>
            </w:rPr>
          </w:rPrChange>
        </w:rPr>
      </w:pPr>
    </w:p>
    <w:p w14:paraId="4CB4401C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65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66" w:author="Olesya Savelyeva" w:date="2022-08-09T11:02:00Z">
            <w:rPr>
              <w:ins w:id="967" w:author="Olesya Savelyeva" w:date="2022-08-09T13:43:00Z"/>
              <w:color w:val="191919"/>
              <w:sz w:val="25"/>
              <w:szCs w:val="25"/>
            </w:rPr>
          </w:rPrChange>
        </w:rPr>
      </w:pPr>
      <w:ins w:id="968" w:author="Olesya Savelyeva" w:date="2022-08-09T13:43:00Z">
        <w:r>
          <w:rPr>
            <w:noProof/>
            <w:color w:val="191919"/>
            <w:sz w:val="25"/>
            <w:szCs w:val="25"/>
          </w:rPr>
          <w:lastRenderedPageBreak/>
          <w:drawing>
            <wp:inline distT="114300" distB="114300" distL="114300" distR="114300" wp14:anchorId="26BCEA8F" wp14:editId="387F42BF">
              <wp:extent cx="5731200" cy="3098800"/>
              <wp:effectExtent l="0" t="0" r="0" b="0"/>
              <wp:docPr id="10" name="image1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1.png"/>
                      <pic:cNvPicPr preferRelativeResize="0"/>
                    </pic:nvPicPr>
                    <pic:blipFill>
                      <a:blip r:embed="rId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3A0C5321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69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70" w:author="Olesya Savelyeva" w:date="2022-08-09T11:02:00Z">
            <w:rPr>
              <w:ins w:id="971" w:author="Olesya Savelyeva" w:date="2022-08-09T13:43:00Z"/>
              <w:color w:val="191919"/>
              <w:sz w:val="25"/>
              <w:szCs w:val="25"/>
            </w:rPr>
          </w:rPrChange>
        </w:rPr>
      </w:pPr>
      <w:ins w:id="972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7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2019-nCoV с симптомами)</w:t>
        </w:r>
      </w:ins>
    </w:p>
    <w:p w14:paraId="05DDF47B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74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75" w:author="Olesya Savelyeva" w:date="2022-08-09T11:02:00Z">
            <w:rPr>
              <w:ins w:id="976" w:author="Olesya Savelyeva" w:date="2022-08-09T13:43:00Z"/>
              <w:color w:val="191919"/>
              <w:sz w:val="25"/>
              <w:szCs w:val="25"/>
            </w:rPr>
          </w:rPrChange>
        </w:rPr>
      </w:pPr>
      <w:ins w:id="977" w:author="Olesya Savelyeva" w:date="2022-08-09T13:43:00Z">
        <w:r>
          <w:rPr>
            <w:noProof/>
            <w:color w:val="191919"/>
            <w:sz w:val="25"/>
            <w:szCs w:val="25"/>
          </w:rPr>
          <w:drawing>
            <wp:inline distT="114300" distB="114300" distL="114300" distR="114300" wp14:anchorId="05306837" wp14:editId="2D1ABCC1">
              <wp:extent cx="5731200" cy="3098800"/>
              <wp:effectExtent l="0" t="0" r="0" b="0"/>
              <wp:docPr id="13" name="image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.png"/>
                      <pic:cNvPicPr preferRelativeResize="0"/>
                    </pic:nvPicPr>
                    <pic:blipFill>
                      <a:blip r:embed="rId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2EF8BDD8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78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79" w:author="Olesya Savelyeva" w:date="2022-08-09T11:02:00Z">
            <w:rPr>
              <w:ins w:id="980" w:author="Olesya Savelyeva" w:date="2022-08-09T13:43:00Z"/>
              <w:color w:val="191919"/>
              <w:sz w:val="25"/>
              <w:szCs w:val="25"/>
            </w:rPr>
          </w:rPrChange>
        </w:rPr>
      </w:pPr>
      <w:proofErr w:type="spellStart"/>
      <w:ins w:id="981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8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Covid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8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– Здоровье, лекарства</w:t>
        </w:r>
      </w:ins>
    </w:p>
    <w:p w14:paraId="1797D2ED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84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85" w:author="Olesya Savelyeva" w:date="2022-08-09T11:02:00Z">
            <w:rPr>
              <w:ins w:id="986" w:author="Olesya Savelyeva" w:date="2022-08-09T13:43:00Z"/>
              <w:color w:val="191919"/>
              <w:sz w:val="25"/>
              <w:szCs w:val="25"/>
            </w:rPr>
          </w:rPrChange>
        </w:rPr>
      </w:pPr>
      <w:ins w:id="987" w:author="Olesya Savelyeva" w:date="2022-08-09T13:43:00Z">
        <w:r>
          <w:rPr>
            <w:noProof/>
            <w:color w:val="191919"/>
            <w:sz w:val="25"/>
            <w:szCs w:val="25"/>
          </w:rPr>
          <w:lastRenderedPageBreak/>
          <w:drawing>
            <wp:inline distT="114300" distB="114300" distL="114300" distR="114300" wp14:anchorId="75C8097C" wp14:editId="1620BDEE">
              <wp:extent cx="5731200" cy="3098800"/>
              <wp:effectExtent l="0" t="0" r="0" b="0"/>
              <wp:docPr id="4" name="image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.png"/>
                      <pic:cNvPicPr preferRelativeResize="0"/>
                    </pic:nvPicPr>
                    <pic:blipFill>
                      <a:blip r:embed="rId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36837E3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988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89" w:author="Olesya Savelyeva" w:date="2022-08-09T11:02:00Z">
            <w:rPr>
              <w:ins w:id="990" w:author="Olesya Savelyeva" w:date="2022-08-09T13:43:00Z"/>
              <w:color w:val="191919"/>
              <w:sz w:val="25"/>
              <w:szCs w:val="25"/>
            </w:rPr>
          </w:rPrChange>
        </w:rPr>
      </w:pPr>
      <w:proofErr w:type="spellStart"/>
      <w:ins w:id="991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9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Covid</w:t>
        </w:r>
        <w:proofErr w:type="spellEnd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9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– СИЗ, </w:t>
        </w:r>
        <w:proofErr w:type="spellStart"/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99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Дезобработка</w:t>
        </w:r>
        <w:proofErr w:type="spellEnd"/>
      </w:ins>
    </w:p>
    <w:p w14:paraId="6D8D5BE4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995" w:author="Olesya Savelyeva" w:date="2022-08-09T13:43:00Z"/>
          <w:rFonts w:ascii="Times New Roman" w:eastAsia="Times New Roman" w:hAnsi="Times New Roman" w:cs="Times New Roman"/>
          <w:b/>
          <w:color w:val="191919"/>
          <w:sz w:val="25"/>
          <w:szCs w:val="25"/>
          <w:rPrChange w:id="996" w:author="Olesya Savelyeva" w:date="2022-08-09T11:02:00Z">
            <w:rPr>
              <w:ins w:id="997" w:author="Olesya Savelyeva" w:date="2022-08-09T13:43:00Z"/>
              <w:color w:val="191919"/>
              <w:sz w:val="25"/>
              <w:szCs w:val="25"/>
            </w:rPr>
          </w:rPrChange>
        </w:rPr>
      </w:pPr>
    </w:p>
    <w:p w14:paraId="630B3336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998" w:author="Olesya Savelyeva" w:date="2022-08-09T11:02:00Z">
            <w:rPr>
              <w:color w:val="191919"/>
              <w:sz w:val="25"/>
              <w:szCs w:val="25"/>
            </w:rPr>
          </w:rPrChange>
        </w:rPr>
      </w:pPr>
      <w:ins w:id="999" w:author="Olesya Savelyeva" w:date="2022-08-09T13:43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00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Рекомендации</w:t>
        </w:r>
      </w:ins>
    </w:p>
    <w:p w14:paraId="3FB88259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01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02" w:author="Olesya Savelyeva" w:date="2022-08-09T11:02:00Z">
            <w:rPr>
              <w:color w:val="191919"/>
              <w:sz w:val="23"/>
              <w:szCs w:val="23"/>
            </w:rPr>
          </w:rPrChange>
        </w:rPr>
        <w:t xml:space="preserve">-Содействие расширению межведомственного, регионального и </w:t>
      </w:r>
      <w:proofErr w:type="spellStart"/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03" w:author="Olesya Savelyeva" w:date="2022-08-09T11:02:00Z">
            <w:rPr>
              <w:color w:val="191919"/>
              <w:sz w:val="23"/>
              <w:szCs w:val="23"/>
            </w:rPr>
          </w:rPrChange>
        </w:rPr>
        <w:t>межстранового</w:t>
      </w:r>
      <w:proofErr w:type="spellEnd"/>
    </w:p>
    <w:p w14:paraId="246D611B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04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05" w:author="Olesya Savelyeva" w:date="2022-08-09T11:02:00Z">
            <w:rPr>
              <w:color w:val="191919"/>
              <w:sz w:val="23"/>
              <w:szCs w:val="23"/>
            </w:rPr>
          </w:rPrChange>
        </w:rPr>
        <w:t>сотрудничества, сетевого взаимодействия и обучения в конкретных областях,</w:t>
      </w:r>
    </w:p>
    <w:p w14:paraId="13331B4F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del w:id="1006" w:author="Olesya Savelyeva" w:date="2022-08-09T08:28:00Z"/>
          <w:rFonts w:ascii="Times New Roman" w:eastAsia="Times New Roman" w:hAnsi="Times New Roman" w:cs="Times New Roman"/>
          <w:color w:val="191919"/>
          <w:sz w:val="23"/>
          <w:szCs w:val="23"/>
          <w:rPrChange w:id="1007" w:author="Olesya Savelyeva" w:date="2022-08-09T11:02:00Z">
            <w:rPr>
              <w:del w:id="1008" w:author="Olesya Savelyeva" w:date="2022-08-09T08:28:00Z"/>
              <w:color w:val="191919"/>
              <w:sz w:val="23"/>
              <w:szCs w:val="23"/>
            </w:rPr>
          </w:rPrChange>
        </w:rPr>
      </w:pPr>
      <w:proofErr w:type="spellStart"/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09" w:author="Olesya Savelyeva" w:date="2022-08-09T11:02:00Z">
            <w:rPr>
              <w:color w:val="191919"/>
              <w:sz w:val="23"/>
              <w:szCs w:val="23"/>
            </w:rPr>
          </w:rPrChange>
        </w:rPr>
        <w:t>таки</w:t>
      </w:r>
      <w:del w:id="1010" w:author="Olesya Savelyeva" w:date="2022-08-09T08:28:00Z">
        <w:r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11" w:author="Olesya Savelyeva" w:date="2022-08-09T11:02:00Z">
              <w:rPr>
                <w:color w:val="191919"/>
                <w:sz w:val="23"/>
                <w:szCs w:val="23"/>
              </w:rPr>
            </w:rPrChange>
          </w:rPr>
          <w:delText>х</w:delText>
        </w:r>
      </w:del>
    </w:p>
    <w:p w14:paraId="2AAB58A7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12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13" w:author="Olesya Savelyeva" w:date="2022-08-09T11:02:00Z">
            <w:rPr>
              <w:color w:val="191919"/>
              <w:sz w:val="23"/>
              <w:szCs w:val="23"/>
            </w:rPr>
          </w:rPrChange>
        </w:rPr>
        <w:t>как</w:t>
      </w:r>
      <w:proofErr w:type="spellEnd"/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14" w:author="Olesya Savelyeva" w:date="2022-08-09T11:02:00Z">
            <w:rPr>
              <w:color w:val="191919"/>
              <w:sz w:val="23"/>
              <w:szCs w:val="23"/>
            </w:rPr>
          </w:rPrChange>
        </w:rPr>
        <w:t>:</w:t>
      </w:r>
    </w:p>
    <w:p w14:paraId="0A74C5EE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15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16" w:author="Olesya Savelyeva" w:date="2022-08-09T11:02:00Z">
            <w:rPr>
              <w:color w:val="191919"/>
              <w:sz w:val="23"/>
              <w:szCs w:val="23"/>
            </w:rPr>
          </w:rPrChange>
        </w:rPr>
        <w:t>стратегическое</w:t>
      </w:r>
    </w:p>
    <w:p w14:paraId="3CD9E4F9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17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18" w:author="Olesya Savelyeva" w:date="2022-08-09T11:02:00Z">
            <w:rPr>
              <w:color w:val="191919"/>
              <w:sz w:val="23"/>
              <w:szCs w:val="23"/>
            </w:rPr>
          </w:rPrChange>
        </w:rPr>
        <w:t>безопасность; политика в области интеллектуальной собственности и торговли,</w:t>
      </w:r>
    </w:p>
    <w:p w14:paraId="0E31F010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19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20" w:author="Olesya Savelyeva" w:date="2022-08-09T11:02:00Z">
            <w:rPr>
              <w:color w:val="191919"/>
              <w:sz w:val="23"/>
              <w:szCs w:val="23"/>
            </w:rPr>
          </w:rPrChange>
        </w:rPr>
        <w:t>в том числе в рамках трехстороннего сотрудничества ВОЗ с ВОИС и ВТО;</w:t>
      </w:r>
    </w:p>
    <w:p w14:paraId="2CD353DB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21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22" w:author="Olesya Savelyeva" w:date="2022-08-09T11:02:00Z">
            <w:rPr>
              <w:color w:val="191919"/>
              <w:sz w:val="23"/>
              <w:szCs w:val="23"/>
            </w:rPr>
          </w:rPrChange>
        </w:rPr>
        <w:t>-ценообразование;</w:t>
      </w:r>
    </w:p>
    <w:p w14:paraId="4244BB52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23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24" w:author="Olesya Savelyeva" w:date="2022-08-09T11:02:00Z">
            <w:rPr>
              <w:color w:val="191919"/>
              <w:sz w:val="23"/>
              <w:szCs w:val="23"/>
            </w:rPr>
          </w:rPrChange>
        </w:rPr>
        <w:t>-закупки;</w:t>
      </w:r>
    </w:p>
    <w:p w14:paraId="61D30C8F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25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26" w:author="Olesya Savelyeva" w:date="2022-08-09T11:02:00Z">
            <w:rPr>
              <w:color w:val="191919"/>
              <w:sz w:val="23"/>
              <w:szCs w:val="23"/>
            </w:rPr>
          </w:rPrChange>
        </w:rPr>
        <w:t>-использование.</w:t>
      </w:r>
    </w:p>
    <w:p w14:paraId="7895A6A2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27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28" w:author="Olesya Savelyeva" w:date="2022-08-09T11:02:00Z">
            <w:rPr>
              <w:color w:val="191919"/>
              <w:sz w:val="23"/>
              <w:szCs w:val="23"/>
            </w:rPr>
          </w:rPrChange>
        </w:rPr>
        <w:t>-Усиление и расширение участия Секретариа</w:t>
      </w: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29" w:author="Olesya Savelyeva" w:date="2022-08-09T11:02:00Z">
            <w:rPr>
              <w:color w:val="191919"/>
              <w:sz w:val="23"/>
              <w:szCs w:val="23"/>
            </w:rPr>
          </w:rPrChange>
        </w:rPr>
        <w:t>та в разработке медицинской</w:t>
      </w:r>
    </w:p>
    <w:p w14:paraId="2026892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30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31" w:author="Olesya Savelyeva" w:date="2022-08-09T11:02:00Z">
            <w:rPr>
              <w:color w:val="191919"/>
              <w:sz w:val="23"/>
              <w:szCs w:val="23"/>
            </w:rPr>
          </w:rPrChange>
        </w:rPr>
        <w:t>продукции в отношении различных заболеваний, включая эффективную</w:t>
      </w:r>
    </w:p>
    <w:p w14:paraId="01680053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32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33" w:author="Olesya Savelyeva" w:date="2022-08-09T11:02:00Z">
            <w:rPr>
              <w:color w:val="191919"/>
              <w:sz w:val="23"/>
              <w:szCs w:val="23"/>
            </w:rPr>
          </w:rPrChange>
        </w:rPr>
        <w:t>методику определения приоритетных исследований и разработок с помощью Консультативной рабочей группы</w:t>
      </w:r>
    </w:p>
    <w:p w14:paraId="0DE12641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34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35" w:author="Olesya Savelyeva" w:date="2022-08-09T11:02:00Z">
            <w:rPr>
              <w:color w:val="191919"/>
              <w:sz w:val="23"/>
              <w:szCs w:val="23"/>
            </w:rPr>
          </w:rPrChange>
        </w:rPr>
        <w:t>экспертов по научным исследованиям и разработкам и на основе у</w:t>
      </w: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36" w:author="Olesya Savelyeva" w:date="2022-08-09T11:02:00Z">
            <w:rPr>
              <w:color w:val="191919"/>
              <w:sz w:val="23"/>
              <w:szCs w:val="23"/>
            </w:rPr>
          </w:rPrChange>
        </w:rPr>
        <w:t>спешного</w:t>
      </w:r>
    </w:p>
    <w:p w14:paraId="118544A3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37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38" w:author="Olesya Savelyeva" w:date="2022-08-09T11:02:00Z">
            <w:rPr>
              <w:color w:val="191919"/>
              <w:sz w:val="23"/>
              <w:szCs w:val="23"/>
            </w:rPr>
          </w:rPrChange>
        </w:rPr>
        <w:t>опыта применения существующих моделей исследований и разработок, таких</w:t>
      </w:r>
    </w:p>
    <w:p w14:paraId="40A6E8F5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39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0" w:author="Olesya Savelyeva" w:date="2022-08-09T11:02:00Z">
            <w:rPr>
              <w:color w:val="191919"/>
              <w:sz w:val="23"/>
              <w:szCs w:val="23"/>
            </w:rPr>
          </w:rPrChange>
        </w:rPr>
        <w:t>как Глобальное партнерство по научным исследованиям и разработкам</w:t>
      </w:r>
    </w:p>
    <w:p w14:paraId="5E43E8FD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41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2" w:author="Olesya Savelyeva" w:date="2022-08-09T11:02:00Z">
            <w:rPr>
              <w:color w:val="191919"/>
              <w:sz w:val="23"/>
              <w:szCs w:val="23"/>
            </w:rPr>
          </w:rPrChange>
        </w:rPr>
        <w:t>антибиотиков.</w:t>
      </w:r>
    </w:p>
    <w:p w14:paraId="6E4E1C4E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43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4" w:author="Olesya Savelyeva" w:date="2022-08-09T11:02:00Z">
            <w:rPr>
              <w:color w:val="191919"/>
              <w:sz w:val="23"/>
              <w:szCs w:val="23"/>
            </w:rPr>
          </w:rPrChange>
        </w:rPr>
        <w:t>-Оказание содействия в расширении Патентного пула лекарственных средств</w:t>
      </w:r>
    </w:p>
    <w:p w14:paraId="45A0D9D7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45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6" w:author="Olesya Savelyeva" w:date="2022-08-09T11:02:00Z">
            <w:rPr>
              <w:color w:val="191919"/>
              <w:sz w:val="23"/>
              <w:szCs w:val="23"/>
            </w:rPr>
          </w:rPrChange>
        </w:rPr>
        <w:t>путем включения в него в</w:t>
      </w: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7" w:author="Olesya Savelyeva" w:date="2022-08-09T11:02:00Z">
            <w:rPr>
              <w:color w:val="191919"/>
              <w:sz w:val="23"/>
              <w:szCs w:val="23"/>
            </w:rPr>
          </w:rPrChange>
        </w:rPr>
        <w:t>сех противомикробных лекарственных средств и</w:t>
      </w:r>
    </w:p>
    <w:p w14:paraId="46D1F089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48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49" w:author="Olesya Savelyeva" w:date="2022-08-09T11:02:00Z">
            <w:rPr>
              <w:color w:val="191919"/>
              <w:sz w:val="23"/>
              <w:szCs w:val="23"/>
            </w:rPr>
          </w:rPrChange>
        </w:rPr>
        <w:lastRenderedPageBreak/>
        <w:t>патентованных лекарственных средств, входящих в Примерный перечень ВОЗ</w:t>
      </w:r>
    </w:p>
    <w:p w14:paraId="7F059307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50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51" w:author="Olesya Savelyeva" w:date="2022-08-09T11:02:00Z">
            <w:rPr>
              <w:color w:val="191919"/>
              <w:sz w:val="23"/>
              <w:szCs w:val="23"/>
            </w:rPr>
          </w:rPrChange>
        </w:rPr>
        <w:t>основных лекарственных средств.</w:t>
      </w:r>
    </w:p>
    <w:p w14:paraId="13E67CE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52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53" w:author="Olesya Savelyeva" w:date="2022-08-09T11:02:00Z">
            <w:rPr>
              <w:color w:val="191919"/>
              <w:sz w:val="23"/>
              <w:szCs w:val="23"/>
            </w:rPr>
          </w:rPrChange>
        </w:rPr>
        <w:t>-Наращивание потенциала, в сотрудничестве с другими партнерами, в целях</w:t>
      </w:r>
    </w:p>
    <w:p w14:paraId="0C51E85C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54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55" w:author="Olesya Savelyeva" w:date="2022-08-09T11:02:00Z">
            <w:rPr>
              <w:color w:val="191919"/>
              <w:sz w:val="23"/>
              <w:szCs w:val="23"/>
            </w:rPr>
          </w:rPrChange>
        </w:rPr>
        <w:t>исполнения положений законодательств</w:t>
      </w: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56" w:author="Olesya Savelyeva" w:date="2022-08-09T11:02:00Z">
            <w:rPr>
              <w:color w:val="191919"/>
              <w:sz w:val="23"/>
              <w:szCs w:val="23"/>
            </w:rPr>
          </w:rPrChange>
        </w:rPr>
        <w:t>а в области прав интеллектуальной</w:t>
      </w:r>
    </w:p>
    <w:p w14:paraId="3D4BC75F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57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58" w:author="Olesya Savelyeva" w:date="2022-08-09T11:02:00Z">
            <w:rPr>
              <w:color w:val="191919"/>
              <w:sz w:val="23"/>
              <w:szCs w:val="23"/>
            </w:rPr>
          </w:rPrChange>
        </w:rPr>
        <w:t>собственности, которые соответствуют Соглашению по торговым аспектам</w:t>
      </w:r>
    </w:p>
    <w:p w14:paraId="1F2C58F6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59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0" w:author="Olesya Savelyeva" w:date="2022-08-09T11:02:00Z">
            <w:rPr>
              <w:color w:val="191919"/>
              <w:sz w:val="23"/>
              <w:szCs w:val="23"/>
            </w:rPr>
          </w:rPrChange>
        </w:rPr>
        <w:t>прав интеллектуальной собственности</w:t>
      </w:r>
    </w:p>
    <w:p w14:paraId="035D99DB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61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2" w:author="Olesya Savelyeva" w:date="2022-08-09T11:02:00Z">
            <w:rPr>
              <w:color w:val="191919"/>
              <w:sz w:val="23"/>
              <w:szCs w:val="23"/>
            </w:rPr>
          </w:rPrChange>
        </w:rPr>
        <w:t xml:space="preserve">обеспечивают адекватное использование содержащихся в нем элементов гибкости </w:t>
      </w:r>
    </w:p>
    <w:p w14:paraId="38E41AC9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63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4" w:author="Olesya Savelyeva" w:date="2022-08-09T11:02:00Z">
            <w:rPr>
              <w:color w:val="191919"/>
              <w:sz w:val="23"/>
              <w:szCs w:val="23"/>
            </w:rPr>
          </w:rPrChange>
        </w:rPr>
        <w:t>-Анализ и прогнозирование закупок лекарс</w:t>
      </w: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5" w:author="Olesya Savelyeva" w:date="2022-08-09T11:02:00Z">
            <w:rPr>
              <w:color w:val="191919"/>
              <w:sz w:val="23"/>
              <w:szCs w:val="23"/>
            </w:rPr>
          </w:rPrChange>
        </w:rPr>
        <w:t>твенных препаратов с учетом ситуации в регионе.</w:t>
      </w:r>
    </w:p>
    <w:p w14:paraId="21E45BA6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066" w:author="Olesya Savelyeva" w:date="2022-08-09T11:02:00Z">
            <w:rPr>
              <w:color w:val="191919"/>
              <w:sz w:val="23"/>
              <w:szCs w:val="23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7" w:author="Olesya Savelyeva" w:date="2022-08-09T11:02:00Z">
            <w:rPr>
              <w:color w:val="191919"/>
              <w:sz w:val="23"/>
              <w:szCs w:val="23"/>
            </w:rPr>
          </w:rPrChange>
        </w:rPr>
        <w:t xml:space="preserve">- Закупка ЖВНЛП препаратов для незащищенных слоев населения, заранее за </w:t>
      </w:r>
      <w:proofErr w:type="gramStart"/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8" w:author="Olesya Savelyeva" w:date="2022-08-09T11:02:00Z">
            <w:rPr>
              <w:color w:val="191919"/>
              <w:sz w:val="23"/>
              <w:szCs w:val="23"/>
            </w:rPr>
          </w:rPrChange>
        </w:rPr>
        <w:t>пол года</w:t>
      </w:r>
      <w:proofErr w:type="gramEnd"/>
      <w:r>
        <w:rPr>
          <w:rFonts w:ascii="Times New Roman" w:eastAsia="Times New Roman" w:hAnsi="Times New Roman" w:cs="Times New Roman"/>
          <w:color w:val="191919"/>
          <w:sz w:val="23"/>
          <w:szCs w:val="23"/>
          <w:rPrChange w:id="1069" w:author="Olesya Savelyeva" w:date="2022-08-09T11:02:00Z">
            <w:rPr>
              <w:color w:val="191919"/>
              <w:sz w:val="23"/>
              <w:szCs w:val="23"/>
            </w:rPr>
          </w:rPrChange>
        </w:rPr>
        <w:t>.</w:t>
      </w:r>
    </w:p>
    <w:p w14:paraId="509CC5D9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070" w:author="Olesya Savelyeva" w:date="2022-08-09T08:29:00Z"/>
          <w:rFonts w:ascii="Times New Roman" w:eastAsia="Times New Roman" w:hAnsi="Times New Roman" w:cs="Times New Roman"/>
          <w:color w:val="191919"/>
          <w:sz w:val="23"/>
          <w:szCs w:val="23"/>
          <w:rPrChange w:id="1071" w:author="Olesya Savelyeva" w:date="2022-08-09T11:02:00Z">
            <w:rPr>
              <w:ins w:id="1072" w:author="Olesya Savelyeva" w:date="2022-08-09T08:29:00Z"/>
              <w:color w:val="191919"/>
              <w:sz w:val="23"/>
              <w:szCs w:val="23"/>
              <w:highlight w:val="yellow"/>
            </w:rPr>
          </w:rPrChange>
        </w:rPr>
      </w:pPr>
      <w:r w:rsidRPr="00BD6D37">
        <w:rPr>
          <w:rFonts w:ascii="Times New Roman" w:eastAsia="Times New Roman" w:hAnsi="Times New Roman" w:cs="Times New Roman"/>
          <w:color w:val="191919"/>
          <w:sz w:val="23"/>
          <w:szCs w:val="23"/>
          <w:rPrChange w:id="1073" w:author="Olesya Savelyeva" w:date="2022-08-09T11:02:00Z">
            <w:rPr>
              <w:color w:val="191919"/>
              <w:sz w:val="23"/>
              <w:szCs w:val="23"/>
              <w:highlight w:val="yellow"/>
            </w:rPr>
          </w:rPrChange>
        </w:rPr>
        <w:t xml:space="preserve">-Проведение профилактических мер </w:t>
      </w:r>
      <w:ins w:id="1074" w:author="Olesya Savelyeva" w:date="2022-08-09T08:29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7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по устранению недостатка лекарственных средств</w:t>
        </w:r>
      </w:ins>
    </w:p>
    <w:p w14:paraId="295EE7CE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076" w:author="Olesya Savelyeva" w:date="2022-08-09T08:29:00Z"/>
          <w:rFonts w:ascii="Times New Roman" w:eastAsia="Times New Roman" w:hAnsi="Times New Roman" w:cs="Times New Roman"/>
          <w:color w:val="191919"/>
          <w:sz w:val="23"/>
          <w:szCs w:val="23"/>
          <w:rPrChange w:id="1077" w:author="Olesya Savelyeva" w:date="2022-08-09T11:02:00Z">
            <w:rPr>
              <w:ins w:id="1078" w:author="Olesya Savelyeva" w:date="2022-08-09T08:29:00Z"/>
              <w:color w:val="191919"/>
              <w:sz w:val="23"/>
              <w:szCs w:val="23"/>
              <w:highlight w:val="yellow"/>
            </w:rPr>
          </w:rPrChange>
        </w:rPr>
      </w:pPr>
      <w:ins w:id="1079" w:author="Olesya Savelyeva" w:date="2022-08-09T08:29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8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-Формирование запаса по ЛПУ</w:t>
        </w:r>
      </w:ins>
    </w:p>
    <w:p w14:paraId="38EF98BC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081" w:author="Olesya Savelyeva" w:date="2022-08-09T08:29:00Z"/>
          <w:rFonts w:ascii="Times New Roman" w:eastAsia="Times New Roman" w:hAnsi="Times New Roman" w:cs="Times New Roman"/>
          <w:color w:val="191919"/>
          <w:sz w:val="23"/>
          <w:szCs w:val="23"/>
          <w:rPrChange w:id="1082" w:author="Olesya Savelyeva" w:date="2022-08-09T11:02:00Z">
            <w:rPr>
              <w:ins w:id="1083" w:author="Olesya Savelyeva" w:date="2022-08-09T08:29:00Z"/>
              <w:color w:val="191919"/>
              <w:sz w:val="23"/>
              <w:szCs w:val="23"/>
              <w:highlight w:val="yellow"/>
            </w:rPr>
          </w:rPrChange>
        </w:rPr>
      </w:pPr>
      <w:ins w:id="1084" w:author="Olesya Savelyeva" w:date="2022-08-09T08:29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8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-Перераспределение лекарственных средств и расходных материалов между медучреждениями</w:t>
        </w:r>
      </w:ins>
    </w:p>
    <w:p w14:paraId="5AC34866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086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087" w:author="Olesya Savelyeva" w:date="2022-08-09T11:02:00Z">
            <w:rPr>
              <w:ins w:id="1088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089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9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-Создание единой базы в которой видно наличие и расход расходных материалов и лекарственных препаратов</w:t>
        </w:r>
      </w:ins>
    </w:p>
    <w:p w14:paraId="10BD64AC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091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092" w:author="Olesya Savelyeva" w:date="2022-08-09T11:02:00Z">
            <w:rPr>
              <w:ins w:id="1093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094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09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-Создание ERP системы отслеживания торгов, наличия на складе, время в пути товара</w:t>
        </w:r>
      </w:ins>
    </w:p>
    <w:p w14:paraId="4CCBD860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096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097" w:author="Olesya Savelyeva" w:date="2022-08-09T11:02:00Z">
            <w:rPr>
              <w:ins w:id="1098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099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0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-Создание пунктов пожертвований лекарственными препаратами в аптеках</w:t>
        </w:r>
      </w:ins>
    </w:p>
    <w:p w14:paraId="4338B610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101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02" w:author="Olesya Savelyeva" w:date="2022-08-09T11:02:00Z">
            <w:rPr>
              <w:ins w:id="1103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04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0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-платформу, которая объединит Врачей, провизоров, поставщиков, финансистов, пациентов и упростит взаимосв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0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язи между ними.</w:t>
        </w:r>
      </w:ins>
    </w:p>
    <w:p w14:paraId="71AD5FD2" w14:textId="77777777" w:rsidR="000B1690" w:rsidRPr="00BD6D37" w:rsidRDefault="00BD6D37">
      <w:pPr>
        <w:shd w:val="clear" w:color="auto" w:fill="FFFFFF"/>
        <w:spacing w:before="240" w:after="240" w:line="297" w:lineRule="auto"/>
        <w:jc w:val="both"/>
        <w:rPr>
          <w:ins w:id="1107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08" w:author="Olesya Savelyeva" w:date="2022-08-09T11:02:00Z">
            <w:rPr>
              <w:ins w:id="1109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10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1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Платформа состоит из следующих элементов:</w:t>
        </w:r>
      </w:ins>
    </w:p>
    <w:p w14:paraId="2341FD97" w14:textId="77777777" w:rsidR="000B1690" w:rsidRPr="00BD6D37" w:rsidRDefault="00BD6D37">
      <w:pPr>
        <w:shd w:val="clear" w:color="auto" w:fill="FFFFFF"/>
        <w:spacing w:before="240" w:after="240" w:line="297" w:lineRule="auto"/>
        <w:jc w:val="both"/>
        <w:rPr>
          <w:ins w:id="1112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13" w:author="Olesya Savelyeva" w:date="2022-08-09T11:02:00Z">
            <w:rPr>
              <w:ins w:id="1114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15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1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ЛК пациента, где он видит назначенные лекарства, схемы лечения и аптеки, где можно забрать лекарства. ЛК поддерживает </w:t>
        </w:r>
        <w:proofErr w:type="spellStart"/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1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мультиаккаунт</w:t>
        </w:r>
        <w:proofErr w:type="spellEnd"/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1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, поэтому близкий человек может помочь пациенту на каждом этапе.</w:t>
        </w:r>
      </w:ins>
    </w:p>
    <w:p w14:paraId="35AA5EE6" w14:textId="77777777" w:rsidR="000B1690" w:rsidRPr="00BD6D37" w:rsidRDefault="00BD6D37">
      <w:pPr>
        <w:shd w:val="clear" w:color="auto" w:fill="FFFFFF"/>
        <w:spacing w:before="240" w:after="240" w:line="297" w:lineRule="auto"/>
        <w:jc w:val="both"/>
        <w:rPr>
          <w:ins w:id="1119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20" w:author="Olesya Savelyeva" w:date="2022-08-09T11:02:00Z">
            <w:rPr>
              <w:ins w:id="1121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22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2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</w:t>
        </w:r>
      </w:ins>
    </w:p>
    <w:p w14:paraId="64077D9C" w14:textId="77777777" w:rsidR="000B1690" w:rsidRPr="00BD6D37" w:rsidRDefault="00BD6D37">
      <w:pPr>
        <w:shd w:val="clear" w:color="auto" w:fill="FFFFFF"/>
        <w:spacing w:before="240" w:after="240" w:line="297" w:lineRule="auto"/>
        <w:jc w:val="both"/>
        <w:rPr>
          <w:ins w:id="1124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25" w:author="Olesya Savelyeva" w:date="2022-08-09T11:02:00Z">
            <w:rPr>
              <w:ins w:id="1126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27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2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Для врачей на платформе предусмотрен WEB интерфейс, через который производятся все назначения, и извещения пациента.</w:t>
        </w:r>
      </w:ins>
    </w:p>
    <w:p w14:paraId="0E6AC4A2" w14:textId="77777777" w:rsidR="000B1690" w:rsidRPr="00BD6D37" w:rsidRDefault="00BD6D37">
      <w:pPr>
        <w:shd w:val="clear" w:color="auto" w:fill="FFFFFF"/>
        <w:spacing w:before="240" w:after="240" w:line="297" w:lineRule="auto"/>
        <w:jc w:val="both"/>
        <w:rPr>
          <w:ins w:id="1129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30" w:author="Olesya Savelyeva" w:date="2022-08-09T11:02:00Z">
            <w:rPr>
              <w:ins w:id="1131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32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3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</w:t>
        </w:r>
      </w:ins>
    </w:p>
    <w:p w14:paraId="3106311A" w14:textId="77777777" w:rsidR="000B1690" w:rsidRPr="00BD6D37" w:rsidRDefault="00BD6D37">
      <w:pPr>
        <w:shd w:val="clear" w:color="auto" w:fill="FFFFFF"/>
        <w:spacing w:before="240" w:after="240" w:line="297" w:lineRule="auto"/>
        <w:jc w:val="both"/>
        <w:rPr>
          <w:ins w:id="1134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35" w:author="Olesya Savelyeva" w:date="2022-08-09T11:02:00Z">
            <w:rPr>
              <w:ins w:id="1136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37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3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Для ФОИВ и поставщиков предусмотрены интеграции их ERP систем в общую платформу, что поможет сделать поставку лекарств более предсказуемо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3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й. Автоматизировать отчетность, сократить количество ручных действий по сопровождению заказов  </w:t>
        </w:r>
      </w:ins>
    </w:p>
    <w:p w14:paraId="55967967" w14:textId="77777777" w:rsidR="000B1690" w:rsidRPr="00BD6D37" w:rsidRDefault="00BD6D37">
      <w:pPr>
        <w:shd w:val="clear" w:color="auto" w:fill="FFFFFF"/>
        <w:spacing w:before="240" w:after="240" w:line="297" w:lineRule="auto"/>
        <w:jc w:val="both"/>
        <w:rPr>
          <w:ins w:id="1140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41" w:author="Olesya Savelyeva" w:date="2022-08-09T11:02:00Z">
            <w:rPr>
              <w:ins w:id="1142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43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4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 Разработка сервиса оперативной экспертизы качества оказания медицинской помощи</w:t>
        </w:r>
      </w:ins>
    </w:p>
    <w:p w14:paraId="08BC3EC9" w14:textId="77777777" w:rsidR="000B1690" w:rsidRPr="00BD6D37" w:rsidRDefault="000B1690">
      <w:pPr>
        <w:shd w:val="clear" w:color="auto" w:fill="FFFFFF"/>
        <w:spacing w:before="80" w:after="80" w:line="297" w:lineRule="auto"/>
        <w:jc w:val="both"/>
        <w:rPr>
          <w:ins w:id="1145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46" w:author="Olesya Savelyeva" w:date="2022-08-09T11:02:00Z">
            <w:rPr>
              <w:ins w:id="1147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</w:p>
    <w:p w14:paraId="38C15ABE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148" w:author="Olesya Savelyeva" w:date="2022-08-09T08:30:00Z"/>
          <w:rFonts w:ascii="Times New Roman" w:eastAsia="Times New Roman" w:hAnsi="Times New Roman" w:cs="Times New Roman"/>
          <w:b/>
          <w:color w:val="191919"/>
          <w:sz w:val="23"/>
          <w:szCs w:val="23"/>
          <w:rPrChange w:id="1149" w:author="Olesya Savelyeva" w:date="2022-08-09T11:02:00Z">
            <w:rPr>
              <w:ins w:id="1150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del w:id="1151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5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lastRenderedPageBreak/>
          <w:delText>с не</w:delText>
        </w:r>
      </w:del>
      <w:ins w:id="1153" w:author="Olesya Savelyeva" w:date="2022-08-09T08:30:00Z">
        <w:r w:rsidRPr="00BD6D37"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rPrChange w:id="115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Решение вопросов с привлечением кадров в медицину</w:t>
        </w:r>
      </w:ins>
    </w:p>
    <w:p w14:paraId="6CC30DED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155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56" w:author="Olesya Savelyeva" w:date="2022-08-09T11:02:00Z">
            <w:rPr>
              <w:ins w:id="1157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58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5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-Определить численную по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6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требность в кадрах по региону и </w:t>
        </w:r>
        <w:proofErr w:type="gramStart"/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6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точечно  в</w:t>
        </w:r>
        <w:proofErr w:type="gramEnd"/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6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ЛПУ</w:t>
        </w:r>
      </w:ins>
    </w:p>
    <w:p w14:paraId="11FA3450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163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64" w:author="Olesya Savelyeva" w:date="2022-08-09T11:02:00Z">
            <w:rPr>
              <w:ins w:id="1165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66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6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-Уделить внимание такому направлению, как управление кадрами в здравоохранении - ежегодно будут проводиться новые региональные и федеральные мероприятия по подготовке резерва управленческих кадров, в том числе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6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главврачей. В регион должен создать методички по формированию кадрового резерва.</w:t>
        </w:r>
      </w:ins>
    </w:p>
    <w:p w14:paraId="46B5943D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169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70" w:author="Olesya Savelyeva" w:date="2022-08-09T11:02:00Z">
            <w:rPr>
              <w:ins w:id="1171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72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7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-Развитие наставничества и комьюнити в регионе с обсуждением вопросов</w:t>
        </w:r>
      </w:ins>
    </w:p>
    <w:p w14:paraId="3F04C453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174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75" w:author="Olesya Savelyeva" w:date="2022-08-09T11:02:00Z">
            <w:rPr>
              <w:ins w:id="1176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77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7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-Создание профильных медицинских школьных классов для привлечения молодежи</w:t>
        </w:r>
      </w:ins>
    </w:p>
    <w:p w14:paraId="34EC67AA" w14:textId="77777777" w:rsidR="000B1690" w:rsidRPr="00BD6D37" w:rsidRDefault="000B1690">
      <w:pPr>
        <w:shd w:val="clear" w:color="auto" w:fill="FFFFFF"/>
        <w:spacing w:before="80" w:after="80" w:line="297" w:lineRule="auto"/>
        <w:jc w:val="both"/>
        <w:rPr>
          <w:ins w:id="1179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80" w:author="Olesya Savelyeva" w:date="2022-08-09T11:02:00Z">
            <w:rPr>
              <w:ins w:id="1181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</w:p>
    <w:p w14:paraId="6C51B17B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182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83" w:author="Olesya Savelyeva" w:date="2022-08-09T11:02:00Z">
            <w:rPr>
              <w:ins w:id="1184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85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8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Решение вопросов с информаци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8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онно аналитическими центрами</w:t>
        </w:r>
      </w:ins>
    </w:p>
    <w:p w14:paraId="1512BBE4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188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89" w:author="Olesya Savelyeva" w:date="2022-08-09T11:02:00Z">
            <w:rPr>
              <w:ins w:id="1190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91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9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-Создание интерактивной карты города в которой будут сами жители указывать проблемы с ЖКХ, аварийностью дорог, зданий, принимать активное участие в жизни города.</w:t>
        </w:r>
      </w:ins>
    </w:p>
    <w:p w14:paraId="0ABEC537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193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194" w:author="Olesya Savelyeva" w:date="2022-08-09T11:02:00Z">
            <w:rPr>
              <w:ins w:id="1195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196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9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-Проведение ивентов для информирования жителей о ситуации в город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19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е с примерами как ложные звонки могут повлечь последствия.</w:t>
        </w:r>
      </w:ins>
    </w:p>
    <w:p w14:paraId="53A088F9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199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00" w:author="Olesya Savelyeva" w:date="2022-08-09T11:02:00Z">
            <w:rPr>
              <w:ins w:id="1201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02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0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 Проведение информационных мероприятий в школах для предотвращения ложных звонков</w:t>
        </w:r>
      </w:ins>
    </w:p>
    <w:p w14:paraId="50B3A8EC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204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05" w:author="Olesya Savelyeva" w:date="2022-08-09T11:02:00Z">
            <w:rPr>
              <w:ins w:id="1206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07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0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 Создание информационного ресурса с маршрутной картой пользователя по получению справок.</w:t>
        </w:r>
      </w:ins>
    </w:p>
    <w:p w14:paraId="1764583A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209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10" w:author="Olesya Savelyeva" w:date="2022-08-09T11:02:00Z">
            <w:rPr>
              <w:ins w:id="1211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12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1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-Единый портал с основными вопросами жителей и ответами по сегментам и ведомствам.</w:t>
        </w:r>
      </w:ins>
    </w:p>
    <w:p w14:paraId="7F997186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214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15" w:author="Olesya Savelyeva" w:date="2022-08-09T11:02:00Z">
            <w:rPr>
              <w:ins w:id="1216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17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1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-Образовательный контент на Почте Россия с информированием жителей зрелого возраста как вести себя и куда звонить в экстренной ситуации</w:t>
        </w:r>
      </w:ins>
    </w:p>
    <w:p w14:paraId="3CA51452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219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20" w:author="Olesya Savelyeva" w:date="2022-08-09T11:02:00Z">
            <w:rPr>
              <w:ins w:id="1221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  <w:ins w:id="1222" w:author="Olesya Savelyeva" w:date="2022-08-09T08:30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2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-Проведение соцработниками учебы по о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2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бучению людей пенсионного возраста как найти информацию в интернете и записаться на прием.</w:t>
        </w:r>
      </w:ins>
    </w:p>
    <w:p w14:paraId="24096455" w14:textId="77777777" w:rsidR="000B1690" w:rsidRPr="00BD6D37" w:rsidRDefault="000B1690">
      <w:pPr>
        <w:shd w:val="clear" w:color="auto" w:fill="FFFFFF"/>
        <w:spacing w:before="80" w:after="80" w:line="297" w:lineRule="auto"/>
        <w:jc w:val="both"/>
        <w:rPr>
          <w:ins w:id="1225" w:author="Olesya Savelyeva" w:date="2022-08-09T08:30:00Z"/>
          <w:rFonts w:ascii="Times New Roman" w:eastAsia="Times New Roman" w:hAnsi="Times New Roman" w:cs="Times New Roman"/>
          <w:color w:val="191919"/>
          <w:sz w:val="23"/>
          <w:szCs w:val="23"/>
          <w:rPrChange w:id="1226" w:author="Olesya Savelyeva" w:date="2022-08-09T11:02:00Z">
            <w:rPr>
              <w:ins w:id="1227" w:author="Olesya Savelyeva" w:date="2022-08-09T08:30:00Z"/>
              <w:color w:val="191919"/>
              <w:sz w:val="23"/>
              <w:szCs w:val="23"/>
              <w:highlight w:val="yellow"/>
            </w:rPr>
          </w:rPrChange>
        </w:rPr>
      </w:pPr>
    </w:p>
    <w:p w14:paraId="175AE2DA" w14:textId="77777777" w:rsidR="000B1690" w:rsidRPr="00BD6D37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228" w:author="Olesya Savelyeva" w:date="2022-08-09T11:02:00Z">
            <w:rPr>
              <w:color w:val="191919"/>
              <w:sz w:val="23"/>
              <w:szCs w:val="23"/>
              <w:highlight w:val="yellow"/>
            </w:rPr>
          </w:rPrChange>
        </w:rPr>
      </w:pPr>
    </w:p>
    <w:p w14:paraId="14BD9419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229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rPrChange w:id="1230" w:author="Olesya Savelyeva" w:date="2022-08-09T11:02:00Z">
            <w:rPr>
              <w:ins w:id="1231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32" w:author="Olesya Savelyeva" w:date="2022-08-09T10:21:00Z">
        <w:r w:rsidRPr="00BD6D37"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rPrChange w:id="123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Предотвращение криминогенной ситуации</w:t>
        </w:r>
      </w:ins>
    </w:p>
    <w:p w14:paraId="47E740D3" w14:textId="77777777" w:rsidR="000B1690" w:rsidRPr="00BD6D37" w:rsidRDefault="000B1690">
      <w:pPr>
        <w:shd w:val="clear" w:color="auto" w:fill="FFFFFF"/>
        <w:spacing w:before="80" w:after="80" w:line="297" w:lineRule="auto"/>
        <w:jc w:val="both"/>
        <w:rPr>
          <w:ins w:id="1234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rPrChange w:id="1235" w:author="Olesya Savelyeva" w:date="2022-08-09T11:02:00Z">
            <w:rPr>
              <w:ins w:id="1236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</w:p>
    <w:p w14:paraId="0DAEABE8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237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38" w:author="Olesya Savelyeva" w:date="2022-08-09T11:02:00Z">
            <w:rPr>
              <w:ins w:id="1239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40" w:author="Olesya Savelyeva" w:date="2022-08-09T10:21:00Z">
        <w:r>
          <w:rPr>
            <w:noProof/>
            <w:color w:val="191919"/>
            <w:sz w:val="23"/>
            <w:szCs w:val="23"/>
            <w:highlight w:val="yellow"/>
          </w:rPr>
          <w:lastRenderedPageBreak/>
          <w:drawing>
            <wp:inline distT="114300" distB="114300" distL="114300" distR="114300" wp14:anchorId="01230BE3" wp14:editId="388BAE53">
              <wp:extent cx="5731200" cy="3098800"/>
              <wp:effectExtent l="0" t="0" r="0" b="0"/>
              <wp:docPr id="7" name="image1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3.png"/>
                      <pic:cNvPicPr preferRelativeResize="0"/>
                    </pic:nvPicPr>
                    <pic:blipFill>
                      <a:blip r:embed="rId10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0105A12D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241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42" w:author="Olesya Savelyeva" w:date="2022-08-09T11:02:00Z">
            <w:rPr>
              <w:ins w:id="1243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44" w:author="Olesya Savelyeva" w:date="2022-08-09T10:21:00Z">
        <w:r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highlight w:val="yellow"/>
            <w:rPrChange w:id="124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Кража</w:t>
        </w:r>
      </w:ins>
    </w:p>
    <w:p w14:paraId="5004F02C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246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47" w:author="Olesya Savelyeva" w:date="2022-08-09T11:02:00Z">
            <w:rPr>
              <w:ins w:id="1248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49" w:author="Olesya Savelyeva" w:date="2022-08-09T10:21:00Z">
        <w:r>
          <w:rPr>
            <w:noProof/>
            <w:color w:val="191919"/>
            <w:sz w:val="23"/>
            <w:szCs w:val="23"/>
            <w:highlight w:val="yellow"/>
          </w:rPr>
          <w:drawing>
            <wp:inline distT="114300" distB="114300" distL="114300" distR="114300" wp14:anchorId="61AB7C18" wp14:editId="0AC49723">
              <wp:extent cx="5731200" cy="3098800"/>
              <wp:effectExtent l="0" t="0" r="0" b="0"/>
              <wp:docPr id="2" name="image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9.png"/>
                      <pic:cNvPicPr preferRelativeResize="0"/>
                    </pic:nvPicPr>
                    <pic:blipFill>
                      <a:blip r:embed="rId1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687EA3FF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250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51" w:author="Olesya Savelyeva" w:date="2022-08-09T11:02:00Z">
            <w:rPr>
              <w:ins w:id="1252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53" w:author="Olesya Savelyeva" w:date="2022-08-09T10:21:00Z">
        <w:r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highlight w:val="yellow"/>
            <w:rPrChange w:id="125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Убийство</w:t>
        </w:r>
      </w:ins>
    </w:p>
    <w:p w14:paraId="5D665509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255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56" w:author="Olesya Savelyeva" w:date="2022-08-09T11:02:00Z">
            <w:rPr>
              <w:ins w:id="1257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58" w:author="Olesya Savelyeva" w:date="2022-08-09T10:21:00Z">
        <w:r>
          <w:rPr>
            <w:noProof/>
            <w:color w:val="191919"/>
            <w:sz w:val="23"/>
            <w:szCs w:val="23"/>
            <w:highlight w:val="yellow"/>
          </w:rPr>
          <w:lastRenderedPageBreak/>
          <w:drawing>
            <wp:inline distT="114300" distB="114300" distL="114300" distR="114300" wp14:anchorId="32E6DB34" wp14:editId="5D742A4A">
              <wp:extent cx="5731200" cy="3098800"/>
              <wp:effectExtent l="0" t="0" r="0" b="0"/>
              <wp:docPr id="14" name="image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.png"/>
                      <pic:cNvPicPr preferRelativeResize="0"/>
                    </pic:nvPicPr>
                    <pic:blipFill>
                      <a:blip r:embed="rId1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39D92D96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259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60" w:author="Olesya Savelyeva" w:date="2022-08-09T11:02:00Z">
            <w:rPr>
              <w:ins w:id="1261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62" w:author="Olesya Savelyeva" w:date="2022-08-09T10:21:00Z">
        <w:r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highlight w:val="yellow"/>
            <w:rPrChange w:id="126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Семейный конфликт</w:t>
        </w:r>
      </w:ins>
    </w:p>
    <w:p w14:paraId="5BB69BDF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1264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highlight w:val="yellow"/>
          <w:rPrChange w:id="1265" w:author="Olesya Savelyeva" w:date="2022-08-09T11:02:00Z">
            <w:rPr>
              <w:ins w:id="1266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</w:p>
    <w:p w14:paraId="0786A5B0" w14:textId="77777777" w:rsidR="000B1690" w:rsidRPr="00BD6D37" w:rsidRDefault="00BD6D37">
      <w:pPr>
        <w:shd w:val="clear" w:color="auto" w:fill="FFFFFF"/>
        <w:spacing w:before="80" w:after="80" w:line="297" w:lineRule="auto"/>
        <w:jc w:val="both"/>
        <w:rPr>
          <w:ins w:id="1267" w:author="Olesya Savelyeva" w:date="2022-08-09T10:21:00Z"/>
          <w:rFonts w:ascii="Times New Roman" w:eastAsia="Times New Roman" w:hAnsi="Times New Roman" w:cs="Times New Roman"/>
          <w:b/>
          <w:color w:val="191919"/>
          <w:sz w:val="23"/>
          <w:szCs w:val="23"/>
          <w:rPrChange w:id="1268" w:author="Olesya Savelyeva" w:date="2022-08-09T11:02:00Z">
            <w:rPr>
              <w:ins w:id="1269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70" w:author="Olesya Savelyeva" w:date="2022-08-09T10:21:00Z">
        <w:r w:rsidRPr="00BD6D37"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rPrChange w:id="127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Решение</w:t>
        </w:r>
      </w:ins>
    </w:p>
    <w:p w14:paraId="538F0516" w14:textId="77777777" w:rsidR="000B1690" w:rsidRPr="00BD6D37" w:rsidRDefault="00BD6D37">
      <w:pPr>
        <w:numPr>
          <w:ilvl w:val="0"/>
          <w:numId w:val="6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272" w:author="Olesya Savelyeva" w:date="2022-08-09T10:21:00Z"/>
          <w:rFonts w:ascii="Times New Roman" w:eastAsia="Times New Roman" w:hAnsi="Times New Roman" w:cs="Times New Roman"/>
        </w:rPr>
      </w:pPr>
      <w:ins w:id="1273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7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углубления деструктивных процессов в экономике и снижения уровня</w:t>
        </w:r>
      </w:ins>
    </w:p>
    <w:p w14:paraId="30C30704" w14:textId="77777777" w:rsidR="000B1690" w:rsidRPr="00BD6D37" w:rsidRDefault="00BD6D37">
      <w:pPr>
        <w:numPr>
          <w:ilvl w:val="0"/>
          <w:numId w:val="6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275" w:author="Olesya Savelyeva" w:date="2022-08-09T10:21:00Z"/>
          <w:rFonts w:ascii="Times New Roman" w:eastAsia="Times New Roman" w:hAnsi="Times New Roman" w:cs="Times New Roman"/>
        </w:rPr>
      </w:pPr>
      <w:ins w:id="1276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7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жизни;</w:t>
        </w:r>
      </w:ins>
    </w:p>
    <w:p w14:paraId="44F0FF1E" w14:textId="77777777" w:rsidR="000B1690" w:rsidRPr="00BD6D37" w:rsidRDefault="00BD6D37">
      <w:pPr>
        <w:numPr>
          <w:ilvl w:val="0"/>
          <w:numId w:val="6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278" w:author="Olesya Savelyeva" w:date="2022-08-09T10:21:00Z"/>
          <w:rFonts w:ascii="Times New Roman" w:eastAsia="Times New Roman" w:hAnsi="Times New Roman" w:cs="Times New Roman"/>
        </w:rPr>
      </w:pPr>
      <w:ins w:id="1279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8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деформации в общественном сознании определенной части населения,</w:t>
        </w:r>
      </w:ins>
    </w:p>
    <w:p w14:paraId="6C77F37E" w14:textId="77777777" w:rsidR="000B1690" w:rsidRPr="00BD6D37" w:rsidRDefault="00BD6D37">
      <w:pPr>
        <w:numPr>
          <w:ilvl w:val="0"/>
          <w:numId w:val="6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281" w:author="Olesya Savelyeva" w:date="2022-08-09T10:21:00Z"/>
          <w:rFonts w:ascii="Times New Roman" w:eastAsia="Times New Roman" w:hAnsi="Times New Roman" w:cs="Times New Roman"/>
        </w:rPr>
      </w:pPr>
      <w:ins w:id="1282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8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падения уровня общей культуры и духовного обнищания;</w:t>
        </w:r>
      </w:ins>
    </w:p>
    <w:p w14:paraId="50C5218F" w14:textId="77777777" w:rsidR="000B1690" w:rsidRPr="00BD6D37" w:rsidRDefault="00BD6D37">
      <w:pPr>
        <w:numPr>
          <w:ilvl w:val="0"/>
          <w:numId w:val="6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after="160" w:line="297" w:lineRule="auto"/>
        <w:rPr>
          <w:ins w:id="1284" w:author="Olesya Savelyeva" w:date="2022-08-09T10:21:00Z"/>
          <w:rFonts w:ascii="Times New Roman" w:eastAsia="Times New Roman" w:hAnsi="Times New Roman" w:cs="Times New Roman"/>
        </w:rPr>
      </w:pPr>
      <w:ins w:id="1285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8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снижения роли государства (прежде всего образования и СМИ) в воспита­нии подрастающего поколения.</w:t>
        </w:r>
      </w:ins>
    </w:p>
    <w:p w14:paraId="35A53D4C" w14:textId="77777777" w:rsidR="000B1690" w:rsidRPr="00BD6D37" w:rsidRDefault="00BD6D37">
      <w:pPr>
        <w:shd w:val="clear" w:color="auto" w:fill="FFFFFF"/>
        <w:spacing w:after="160" w:line="297" w:lineRule="auto"/>
        <w:ind w:left="120"/>
        <w:jc w:val="both"/>
        <w:rPr>
          <w:ins w:id="1287" w:author="Olesya Savelyeva" w:date="2022-08-09T10:21:00Z"/>
          <w:rFonts w:ascii="Times New Roman" w:eastAsia="Times New Roman" w:hAnsi="Times New Roman" w:cs="Times New Roman"/>
          <w:color w:val="191919"/>
          <w:sz w:val="23"/>
          <w:szCs w:val="23"/>
          <w:rPrChange w:id="1288" w:author="Olesya Savelyeva" w:date="2022-08-09T11:02:00Z">
            <w:rPr>
              <w:ins w:id="1289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90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9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Жизнеспособность человека в городской среде включает в себя не только умение защитить себя и своих близких, но и умение предвидеть и предотвратить опас­ные ситуации.</w:t>
        </w:r>
      </w:ins>
    </w:p>
    <w:p w14:paraId="1F2D57FD" w14:textId="77777777" w:rsidR="000B1690" w:rsidRPr="00BD6D37" w:rsidRDefault="00BD6D37">
      <w:pPr>
        <w:shd w:val="clear" w:color="auto" w:fill="FFFFFF"/>
        <w:spacing w:after="160" w:line="297" w:lineRule="auto"/>
        <w:ind w:left="120"/>
        <w:jc w:val="both"/>
        <w:rPr>
          <w:ins w:id="1292" w:author="Olesya Savelyeva" w:date="2022-08-09T10:21:00Z"/>
          <w:rFonts w:ascii="Times New Roman" w:eastAsia="Times New Roman" w:hAnsi="Times New Roman" w:cs="Times New Roman"/>
          <w:color w:val="191919"/>
          <w:sz w:val="23"/>
          <w:szCs w:val="23"/>
          <w:rPrChange w:id="1293" w:author="Olesya Savelyeva" w:date="2022-08-09T11:02:00Z">
            <w:rPr>
              <w:ins w:id="1294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295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9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Общие правила безопасного поведения в таких ситуациях состоят в следующем:</w:t>
        </w:r>
      </w:ins>
    </w:p>
    <w:p w14:paraId="29955469" w14:textId="77777777" w:rsidR="000B1690" w:rsidRPr="00BD6D37" w:rsidRDefault="00BD6D37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297" w:author="Olesya Savelyeva" w:date="2022-08-09T10:21:00Z"/>
          <w:rFonts w:ascii="Times New Roman" w:eastAsia="Times New Roman" w:hAnsi="Times New Roman" w:cs="Times New Roman"/>
        </w:rPr>
      </w:pPr>
      <w:ins w:id="1298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29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всегда будьте н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0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ачеку и умейте распознавать источники опасности, чтобы не быть застигнутым врасплох;</w:t>
        </w:r>
      </w:ins>
    </w:p>
    <w:p w14:paraId="60D40F44" w14:textId="77777777" w:rsidR="000B1690" w:rsidRPr="00BD6D37" w:rsidRDefault="00BD6D37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01" w:author="Olesya Savelyeva" w:date="2022-08-09T10:21:00Z"/>
          <w:rFonts w:ascii="Times New Roman" w:eastAsia="Times New Roman" w:hAnsi="Times New Roman" w:cs="Times New Roman"/>
        </w:rPr>
      </w:pPr>
      <w:ins w:id="1302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0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старайтесь всегда находиться в хорошей физической форме и психологически будьте готовы к возможной опасной ситуации;</w:t>
        </w:r>
      </w:ins>
    </w:p>
    <w:p w14:paraId="425A9CB6" w14:textId="77777777" w:rsidR="000B1690" w:rsidRPr="00BD6D37" w:rsidRDefault="00BD6D37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04" w:author="Olesya Savelyeva" w:date="2022-08-09T10:21:00Z"/>
          <w:rFonts w:ascii="Times New Roman" w:eastAsia="Times New Roman" w:hAnsi="Times New Roman" w:cs="Times New Roman"/>
        </w:rPr>
      </w:pPr>
      <w:ins w:id="1305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0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не падайте духом и в любой ситуации ищите выход;</w:t>
        </w:r>
      </w:ins>
    </w:p>
    <w:p w14:paraId="293AD95F" w14:textId="77777777" w:rsidR="000B1690" w:rsidRPr="00BD6D37" w:rsidRDefault="00BD6D37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07" w:author="Olesya Savelyeva" w:date="2022-08-09T10:21:00Z"/>
          <w:rFonts w:ascii="Times New Roman" w:eastAsia="Times New Roman" w:hAnsi="Times New Roman" w:cs="Times New Roman"/>
        </w:rPr>
      </w:pPr>
      <w:ins w:id="1308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0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посто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1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янно имейте под рукой телефон ближайшего отделения милиции;</w:t>
        </w:r>
      </w:ins>
    </w:p>
    <w:p w14:paraId="51B1D087" w14:textId="77777777" w:rsidR="000B1690" w:rsidRPr="00BD6D37" w:rsidRDefault="00BD6D37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11" w:author="Olesya Savelyeva" w:date="2022-08-09T10:21:00Z"/>
          <w:rFonts w:ascii="Times New Roman" w:eastAsia="Times New Roman" w:hAnsi="Times New Roman" w:cs="Times New Roman"/>
        </w:rPr>
      </w:pPr>
      <w:ins w:id="1312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1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научитесь технике самообороны и при необходимости защищайте себя самым решительным образом;</w:t>
        </w:r>
      </w:ins>
    </w:p>
    <w:p w14:paraId="2D999BAB" w14:textId="77777777" w:rsidR="000B1690" w:rsidRPr="00BD6D37" w:rsidRDefault="00BD6D37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14" w:author="Olesya Savelyeva" w:date="2022-08-09T10:21:00Z"/>
          <w:rFonts w:ascii="Times New Roman" w:eastAsia="Times New Roman" w:hAnsi="Times New Roman" w:cs="Times New Roman"/>
        </w:rPr>
      </w:pPr>
      <w:ins w:id="1315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1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lastRenderedPageBreak/>
          <w:t>не вступайте в контакт с незнакомыми людьми, особенно с теми, которые вызывают подозрение;</w:t>
        </w:r>
      </w:ins>
    </w:p>
    <w:p w14:paraId="78F5B3AD" w14:textId="77777777" w:rsidR="000B1690" w:rsidRPr="00BD6D37" w:rsidRDefault="00BD6D37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17" w:author="Olesya Savelyeva" w:date="2022-08-09T10:21:00Z"/>
          <w:rFonts w:ascii="Times New Roman" w:eastAsia="Times New Roman" w:hAnsi="Times New Roman" w:cs="Times New Roman"/>
        </w:rPr>
      </w:pPr>
      <w:ins w:id="1318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1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будьте особен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2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но бдительны и внимательны в местах повышенной криминогенной опасности;</w:t>
        </w:r>
      </w:ins>
    </w:p>
    <w:p w14:paraId="04FAFBC6" w14:textId="77777777" w:rsidR="000B1690" w:rsidRPr="00BD6D37" w:rsidRDefault="00BD6D37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21" w:author="Olesya Savelyeva" w:date="2022-08-09T10:21:00Z"/>
          <w:rFonts w:ascii="Times New Roman" w:eastAsia="Times New Roman" w:hAnsi="Times New Roman" w:cs="Times New Roman"/>
        </w:rPr>
      </w:pPr>
      <w:ins w:id="1322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2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затрудняйте, насколько это возможно, действия злоумышленников, так как каждое препятствие ставит перед ними задачи и для их разрешения требуется время;</w:t>
        </w:r>
      </w:ins>
    </w:p>
    <w:p w14:paraId="2B997B3A" w14:textId="77777777" w:rsidR="000B1690" w:rsidRPr="00BD6D37" w:rsidRDefault="00BD6D37">
      <w:pPr>
        <w:numPr>
          <w:ilvl w:val="0"/>
          <w:numId w:val="4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after="160" w:line="297" w:lineRule="auto"/>
        <w:rPr>
          <w:ins w:id="1324" w:author="Olesya Savelyeva" w:date="2022-08-09T10:21:00Z"/>
          <w:rFonts w:ascii="Times New Roman" w:eastAsia="Times New Roman" w:hAnsi="Times New Roman" w:cs="Times New Roman"/>
        </w:rPr>
      </w:pPr>
      <w:ins w:id="1325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2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старайтесь справиться с шоком и запомнить приметы преступников, направление их перемещения, транспорт, которым они пользовались, и сразу же сообщите в милицию.</w:t>
        </w:r>
      </w:ins>
    </w:p>
    <w:p w14:paraId="3A191E90" w14:textId="77777777" w:rsidR="000B1690" w:rsidRPr="00BD6D37" w:rsidRDefault="00BD6D37">
      <w:pPr>
        <w:shd w:val="clear" w:color="auto" w:fill="FFFFFF"/>
        <w:spacing w:after="160" w:line="297" w:lineRule="auto"/>
        <w:ind w:left="120"/>
        <w:jc w:val="both"/>
        <w:rPr>
          <w:ins w:id="1327" w:author="Olesya Savelyeva" w:date="2022-08-09T10:21:00Z"/>
          <w:rFonts w:ascii="Times New Roman" w:eastAsia="Times New Roman" w:hAnsi="Times New Roman" w:cs="Times New Roman"/>
          <w:color w:val="191919"/>
          <w:sz w:val="23"/>
          <w:szCs w:val="23"/>
          <w:rPrChange w:id="1328" w:author="Olesya Savelyeva" w:date="2022-08-09T11:02:00Z">
            <w:rPr>
              <w:ins w:id="1329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330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3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Выделяют следующие виды криминальных ситуаций:</w:t>
        </w:r>
      </w:ins>
    </w:p>
    <w:p w14:paraId="70B64085" w14:textId="77777777" w:rsidR="000B1690" w:rsidRPr="00BD6D37" w:rsidRDefault="00BD6D37">
      <w:pPr>
        <w:numPr>
          <w:ilvl w:val="0"/>
          <w:numId w:val="3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32" w:author="Olesya Savelyeva" w:date="2022-08-09T10:21:00Z"/>
          <w:rFonts w:ascii="Times New Roman" w:eastAsia="Times New Roman" w:hAnsi="Times New Roman" w:cs="Times New Roman"/>
        </w:rPr>
      </w:pPr>
      <w:ins w:id="1333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3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террористический акт (теракт);</w:t>
        </w:r>
      </w:ins>
    </w:p>
    <w:p w14:paraId="1AD60FBA" w14:textId="77777777" w:rsidR="000B1690" w:rsidRPr="00BD6D37" w:rsidRDefault="00BD6D37">
      <w:pPr>
        <w:numPr>
          <w:ilvl w:val="0"/>
          <w:numId w:val="3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35" w:author="Olesya Savelyeva" w:date="2022-08-09T10:21:00Z"/>
          <w:rFonts w:ascii="Times New Roman" w:eastAsia="Times New Roman" w:hAnsi="Times New Roman" w:cs="Times New Roman"/>
        </w:rPr>
      </w:pPr>
      <w:ins w:id="1336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3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ограбление, разбой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3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;</w:t>
        </w:r>
      </w:ins>
    </w:p>
    <w:p w14:paraId="21260B25" w14:textId="77777777" w:rsidR="000B1690" w:rsidRPr="00BD6D37" w:rsidRDefault="00BD6D37">
      <w:pPr>
        <w:numPr>
          <w:ilvl w:val="0"/>
          <w:numId w:val="3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39" w:author="Olesya Savelyeva" w:date="2022-08-09T10:21:00Z"/>
          <w:rFonts w:ascii="Times New Roman" w:eastAsia="Times New Roman" w:hAnsi="Times New Roman" w:cs="Times New Roman"/>
        </w:rPr>
      </w:pPr>
      <w:ins w:id="1340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4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нападение (с целью избиения, убийства, унижения);</w:t>
        </w:r>
      </w:ins>
    </w:p>
    <w:p w14:paraId="4B86433D" w14:textId="77777777" w:rsidR="000B1690" w:rsidRPr="00BD6D37" w:rsidRDefault="00BD6D37">
      <w:pPr>
        <w:numPr>
          <w:ilvl w:val="0"/>
          <w:numId w:val="3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line="297" w:lineRule="auto"/>
        <w:rPr>
          <w:ins w:id="1342" w:author="Olesya Savelyeva" w:date="2022-08-09T10:21:00Z"/>
          <w:rFonts w:ascii="Times New Roman" w:eastAsia="Times New Roman" w:hAnsi="Times New Roman" w:cs="Times New Roman"/>
        </w:rPr>
      </w:pPr>
      <w:ins w:id="1343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4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изнасилование;</w:t>
        </w:r>
      </w:ins>
    </w:p>
    <w:p w14:paraId="78CE48DC" w14:textId="77777777" w:rsidR="000B1690" w:rsidRPr="00BD6D37" w:rsidRDefault="00BD6D37">
      <w:pPr>
        <w:numPr>
          <w:ilvl w:val="0"/>
          <w:numId w:val="3"/>
        </w:numPr>
        <w:pBdr>
          <w:top w:val="none" w:sz="0" w:space="3" w:color="auto"/>
          <w:bottom w:val="none" w:sz="0" w:space="3" w:color="auto"/>
          <w:between w:val="none" w:sz="0" w:space="3" w:color="auto"/>
        </w:pBdr>
        <w:shd w:val="clear" w:color="auto" w:fill="FFFFFF"/>
        <w:spacing w:after="160" w:line="297" w:lineRule="auto"/>
        <w:rPr>
          <w:ins w:id="1345" w:author="Olesya Savelyeva" w:date="2022-08-09T10:21:00Z"/>
          <w:rFonts w:ascii="Times New Roman" w:eastAsia="Times New Roman" w:hAnsi="Times New Roman" w:cs="Times New Roman"/>
        </w:rPr>
      </w:pPr>
      <w:ins w:id="1346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4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похищение.</w:t>
        </w:r>
      </w:ins>
    </w:p>
    <w:p w14:paraId="1CCE07A0" w14:textId="77777777" w:rsidR="000B1690" w:rsidRPr="00BD6D37" w:rsidRDefault="00BD6D37">
      <w:pPr>
        <w:shd w:val="clear" w:color="auto" w:fill="FFFFFF"/>
        <w:spacing w:after="160" w:line="297" w:lineRule="auto"/>
        <w:ind w:left="120"/>
        <w:jc w:val="both"/>
        <w:rPr>
          <w:ins w:id="1348" w:author="Olesya Savelyeva" w:date="2022-08-09T10:21:00Z"/>
          <w:rFonts w:ascii="Times New Roman" w:eastAsia="Times New Roman" w:hAnsi="Times New Roman" w:cs="Times New Roman"/>
          <w:color w:val="191919"/>
          <w:sz w:val="23"/>
          <w:szCs w:val="23"/>
          <w:rPrChange w:id="1349" w:author="Olesya Savelyeva" w:date="2022-08-09T11:02:00Z">
            <w:rPr>
              <w:ins w:id="1350" w:author="Olesya Savelyeva" w:date="2022-08-09T10:21:00Z"/>
              <w:color w:val="191919"/>
              <w:sz w:val="23"/>
              <w:szCs w:val="23"/>
              <w:highlight w:val="yellow"/>
            </w:rPr>
          </w:rPrChange>
        </w:rPr>
      </w:pPr>
      <w:ins w:id="1351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5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Решение </w:t>
        </w:r>
        <w:proofErr w:type="gramStart"/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5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вопроса :</w:t>
        </w:r>
        <w:proofErr w:type="gramEnd"/>
      </w:ins>
    </w:p>
    <w:p w14:paraId="27074797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54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55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56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Повышение лояльности к правоохранительным органам;</w:t>
        </w:r>
      </w:ins>
    </w:p>
    <w:p w14:paraId="5D5223C0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57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58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5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Инфографика и </w:t>
        </w:r>
        <w:proofErr w:type="gramStart"/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6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ролики  со</w:t>
        </w:r>
        <w:proofErr w:type="gramEnd"/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6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случаями и как вести в подобных ситуациях;</w:t>
        </w:r>
      </w:ins>
    </w:p>
    <w:p w14:paraId="333269EC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62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63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6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Усиление профилактики среди молодежи;</w:t>
        </w:r>
      </w:ins>
    </w:p>
    <w:p w14:paraId="30164F2A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65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66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67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Создание патриотических сообществ с охраной порядка;</w:t>
        </w:r>
      </w:ins>
    </w:p>
    <w:p w14:paraId="62E7BC39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68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69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70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Закупка дополнительного видео оборудования для фиксирования случаев;</w:t>
        </w:r>
      </w:ins>
    </w:p>
    <w:p w14:paraId="6F2CB8DC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71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72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73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Закупка программного обеспечения с функцией распознавания </w:t>
        </w:r>
        <w:proofErr w:type="spellStart"/>
        <w:proofErr w:type="gramStart"/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7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лиц,номеров</w:t>
        </w:r>
        <w:proofErr w:type="spellEnd"/>
        <w:proofErr w:type="gramEnd"/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7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 машин.;</w:t>
        </w:r>
      </w:ins>
    </w:p>
    <w:p w14:paraId="21BCCE2E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76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77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7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 выходные и праздничные дни усиление внимания среди ме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79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стного населения и правоохранительных органов;</w:t>
        </w:r>
      </w:ins>
    </w:p>
    <w:p w14:paraId="633E70BB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80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81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82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Уроки самообороны среди женщин и пенсионеров;</w:t>
        </w:r>
      </w:ins>
    </w:p>
    <w:p w14:paraId="6D77B4B6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83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84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8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Вовлечение нарушителей в общественную работу по благоустройству города;</w:t>
        </w:r>
      </w:ins>
    </w:p>
    <w:p w14:paraId="245C90D9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86" w:author="Olesya Savelyeva" w:date="2022-08-09T10:21:00Z"/>
          <w:rFonts w:ascii="Times New Roman" w:eastAsia="Times New Roman" w:hAnsi="Times New Roman" w:cs="Times New Roman"/>
          <w:sz w:val="21"/>
          <w:szCs w:val="21"/>
        </w:rPr>
      </w:pPr>
      <w:ins w:id="1387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88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Введение штрафов за ложные вызовы.</w:t>
        </w:r>
      </w:ins>
    </w:p>
    <w:p w14:paraId="0E2D8983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line="297" w:lineRule="auto"/>
        <w:jc w:val="both"/>
        <w:rPr>
          <w:ins w:id="1389" w:author="Olesya Savelyeva" w:date="2022-08-09T10:21:00Z"/>
          <w:sz w:val="21"/>
          <w:szCs w:val="21"/>
        </w:rPr>
      </w:pPr>
      <w:ins w:id="1390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91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 xml:space="preserve">Программы смарт парковки </w:t>
        </w:r>
      </w:ins>
    </w:p>
    <w:p w14:paraId="04010E4E" w14:textId="77777777" w:rsidR="000B1690" w:rsidRPr="00BD6D37" w:rsidRDefault="00BD6D37">
      <w:pPr>
        <w:numPr>
          <w:ilvl w:val="0"/>
          <w:numId w:val="5"/>
        </w:numPr>
        <w:shd w:val="clear" w:color="auto" w:fill="FFFFFF"/>
        <w:spacing w:after="160" w:line="297" w:lineRule="auto"/>
        <w:jc w:val="both"/>
        <w:rPr>
          <w:ins w:id="1392" w:author="Olesya Savelyeva" w:date="2022-08-09T10:21:00Z"/>
          <w:sz w:val="21"/>
          <w:szCs w:val="21"/>
        </w:rPr>
      </w:pPr>
      <w:ins w:id="1393" w:author="Olesya Savelyeva" w:date="2022-08-09T10:21:00Z"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94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Разработка информационной сист</w:t>
        </w:r>
        <w:r w:rsidRPr="00BD6D37">
          <w:rPr>
            <w:rFonts w:ascii="Times New Roman" w:eastAsia="Times New Roman" w:hAnsi="Times New Roman" w:cs="Times New Roman"/>
            <w:color w:val="191919"/>
            <w:sz w:val="23"/>
            <w:szCs w:val="23"/>
            <w:rPrChange w:id="1395" w:author="Olesya Savelyeva" w:date="2022-08-09T11:02:00Z">
              <w:rPr>
                <w:color w:val="191919"/>
                <w:sz w:val="23"/>
                <w:szCs w:val="23"/>
                <w:highlight w:val="yellow"/>
              </w:rPr>
            </w:rPrChange>
          </w:rPr>
          <w:t>емы «Единая карта жителя и гостя города»</w:t>
        </w:r>
      </w:ins>
    </w:p>
    <w:p w14:paraId="378E8427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3"/>
          <w:szCs w:val="23"/>
          <w:rPrChange w:id="1396" w:author="Olesya Savelyeva" w:date="2022-08-09T11:02:00Z">
            <w:rPr>
              <w:color w:val="191919"/>
              <w:sz w:val="23"/>
              <w:szCs w:val="23"/>
            </w:rPr>
          </w:rPrChange>
        </w:rPr>
      </w:pPr>
    </w:p>
    <w:p w14:paraId="7170A062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397" w:author="Olesya Savelyeva" w:date="2022-08-09T10:39:00Z"/>
          <w:rFonts w:ascii="Times New Roman" w:eastAsia="Times New Roman" w:hAnsi="Times New Roman" w:cs="Times New Roman"/>
          <w:b/>
          <w:color w:val="191919"/>
          <w:sz w:val="23"/>
          <w:szCs w:val="23"/>
          <w:rPrChange w:id="1398" w:author="Olesya Savelyeva" w:date="2022-08-09T11:02:00Z">
            <w:rPr>
              <w:ins w:id="1399" w:author="Olesya Savelyeva" w:date="2022-08-09T10:39:00Z"/>
              <w:color w:val="191919"/>
              <w:sz w:val="23"/>
              <w:szCs w:val="23"/>
            </w:rPr>
          </w:rPrChange>
        </w:rPr>
      </w:pPr>
      <w:ins w:id="1400" w:author="Olesya Savelyeva" w:date="2022-08-09T10:39:00Z">
        <w:r>
          <w:rPr>
            <w:rFonts w:ascii="Times New Roman" w:eastAsia="Times New Roman" w:hAnsi="Times New Roman" w:cs="Times New Roman"/>
            <w:b/>
            <w:color w:val="191919"/>
            <w:sz w:val="23"/>
            <w:szCs w:val="23"/>
            <w:rPrChange w:id="1401" w:author="Olesya Savelyeva" w:date="2022-08-09T11:02:00Z">
              <w:rPr>
                <w:color w:val="191919"/>
                <w:sz w:val="23"/>
                <w:szCs w:val="23"/>
              </w:rPr>
            </w:rPrChange>
          </w:rPr>
          <w:t>Противодействие Пожарам</w:t>
        </w:r>
      </w:ins>
    </w:p>
    <w:p w14:paraId="08C5D61A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402" w:author="Olesya Savelyeva" w:date="2022-08-09T11:02:00Z">
            <w:rPr>
              <w:color w:val="191919"/>
              <w:sz w:val="25"/>
              <w:szCs w:val="25"/>
            </w:rPr>
          </w:rPrChange>
        </w:rPr>
      </w:pPr>
      <w:ins w:id="1403" w:author="Olesya Savelyeva" w:date="2022-08-09T10:39:00Z">
        <w:r>
          <w:rPr>
            <w:noProof/>
            <w:color w:val="191919"/>
            <w:sz w:val="23"/>
            <w:szCs w:val="23"/>
          </w:rPr>
          <w:lastRenderedPageBreak/>
          <w:drawing>
            <wp:inline distT="114300" distB="114300" distL="114300" distR="114300" wp14:anchorId="4C872EE6" wp14:editId="791F1B79">
              <wp:extent cx="5731200" cy="3098800"/>
              <wp:effectExtent l="0" t="0" r="0" b="0"/>
              <wp:docPr id="12" name="image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8.png"/>
                      <pic:cNvPicPr preferRelativeResize="0"/>
                    </pic:nvPicPr>
                    <pic:blipFill>
                      <a:blip r:embed="rId1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28B358B9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04" w:author="Olesya Savelyeva" w:date="2022-08-10T04:34:00Z"/>
          <w:rFonts w:ascii="Times New Roman" w:eastAsia="Times New Roman" w:hAnsi="Times New Roman" w:cs="Times New Roman"/>
          <w:b/>
          <w:color w:val="191919"/>
          <w:sz w:val="25"/>
          <w:szCs w:val="25"/>
          <w:rPrChange w:id="1405" w:author="Olesya Savelyeva" w:date="2022-08-09T11:02:00Z">
            <w:rPr>
              <w:ins w:id="1406" w:author="Olesya Savelyeva" w:date="2022-08-10T04:34:00Z"/>
              <w:color w:val="191919"/>
              <w:sz w:val="25"/>
              <w:szCs w:val="25"/>
            </w:rPr>
          </w:rPrChange>
        </w:rPr>
      </w:pPr>
      <w:ins w:id="1407" w:author="Olesya Savelyeva" w:date="2022-08-10T04:34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40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Пожар в жилом здании</w:t>
        </w:r>
      </w:ins>
    </w:p>
    <w:p w14:paraId="035F6A4E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09" w:author="Olesya Savelyeva" w:date="2022-08-10T04:34:00Z"/>
          <w:rFonts w:ascii="Times New Roman" w:eastAsia="Times New Roman" w:hAnsi="Times New Roman" w:cs="Times New Roman"/>
          <w:b/>
          <w:color w:val="191919"/>
          <w:sz w:val="25"/>
          <w:szCs w:val="25"/>
          <w:rPrChange w:id="1410" w:author="Olesya Savelyeva" w:date="2022-08-09T11:02:00Z">
            <w:rPr>
              <w:ins w:id="1411" w:author="Olesya Savelyeva" w:date="2022-08-10T04:34:00Z"/>
              <w:color w:val="191919"/>
              <w:sz w:val="25"/>
              <w:szCs w:val="25"/>
            </w:rPr>
          </w:rPrChange>
        </w:rPr>
      </w:pPr>
      <w:ins w:id="1412" w:author="Olesya Savelyeva" w:date="2022-08-10T04:34:00Z">
        <w:r>
          <w:rPr>
            <w:noProof/>
            <w:color w:val="191919"/>
            <w:sz w:val="25"/>
            <w:szCs w:val="25"/>
          </w:rPr>
          <w:drawing>
            <wp:inline distT="114300" distB="114300" distL="114300" distR="114300" wp14:anchorId="396DDCB4" wp14:editId="46B8C706">
              <wp:extent cx="5731200" cy="3098800"/>
              <wp:effectExtent l="0" t="0" r="0" b="0"/>
              <wp:docPr id="1" name="image1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2.png"/>
                      <pic:cNvPicPr preferRelativeResize="0"/>
                    </pic:nvPicPr>
                    <pic:blipFill>
                      <a:blip r:embed="rId1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7E7DF58B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13" w:author="Olesya Savelyeva" w:date="2022-08-10T04:34:00Z"/>
          <w:rFonts w:ascii="Times New Roman" w:eastAsia="Times New Roman" w:hAnsi="Times New Roman" w:cs="Times New Roman"/>
          <w:b/>
          <w:color w:val="191919"/>
          <w:sz w:val="25"/>
          <w:szCs w:val="25"/>
          <w:rPrChange w:id="1414" w:author="Olesya Savelyeva" w:date="2022-08-09T11:02:00Z">
            <w:rPr>
              <w:ins w:id="1415" w:author="Olesya Savelyeva" w:date="2022-08-10T04:34:00Z"/>
              <w:color w:val="191919"/>
              <w:sz w:val="25"/>
              <w:szCs w:val="25"/>
            </w:rPr>
          </w:rPrChange>
        </w:rPr>
      </w:pPr>
      <w:ins w:id="1416" w:author="Olesya Savelyeva" w:date="2022-08-10T04:34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41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Пожар ландшафтный</w:t>
        </w:r>
      </w:ins>
    </w:p>
    <w:p w14:paraId="4141D313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ins w:id="1418" w:author="Olesya Savelyeva" w:date="2022-08-10T04:34:00Z"/>
          <w:rFonts w:ascii="Times New Roman" w:eastAsia="Times New Roman" w:hAnsi="Times New Roman" w:cs="Times New Roman"/>
          <w:b/>
          <w:color w:val="191919"/>
          <w:sz w:val="25"/>
          <w:szCs w:val="25"/>
          <w:rPrChange w:id="1419" w:author="Olesya Savelyeva" w:date="2022-08-09T11:02:00Z">
            <w:rPr>
              <w:ins w:id="1420" w:author="Olesya Savelyeva" w:date="2022-08-10T04:34:00Z"/>
              <w:color w:val="191919"/>
              <w:sz w:val="25"/>
              <w:szCs w:val="25"/>
            </w:rPr>
          </w:rPrChange>
        </w:rPr>
      </w:pPr>
    </w:p>
    <w:p w14:paraId="154B6A3B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21" w:author="Olesya Savelyeva" w:date="2022-08-09T11:02:00Z">
            <w:rPr>
              <w:color w:val="191919"/>
              <w:sz w:val="25"/>
              <w:szCs w:val="25"/>
            </w:rPr>
          </w:rPrChange>
        </w:rPr>
      </w:pPr>
      <w:ins w:id="1422" w:author="Olesya Savelyeva" w:date="2022-08-10T04:34:00Z">
        <w:r>
          <w:rPr>
            <w:rFonts w:ascii="Times New Roman" w:eastAsia="Times New Roman" w:hAnsi="Times New Roman" w:cs="Times New Roman"/>
            <w:b/>
            <w:color w:val="191919"/>
            <w:sz w:val="25"/>
            <w:szCs w:val="25"/>
            <w:rPrChange w:id="142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Решение</w:t>
        </w:r>
      </w:ins>
    </w:p>
    <w:p w14:paraId="0937033F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24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25" w:author="Olesya Savelyeva" w:date="2022-08-09T11:02:00Z">
            <w:rPr>
              <w:ins w:id="1426" w:author="Olesya Savelyeva" w:date="2022-08-09T10:42:00Z"/>
              <w:color w:val="191919"/>
              <w:sz w:val="25"/>
              <w:szCs w:val="25"/>
            </w:rPr>
          </w:rPrChange>
        </w:rPr>
      </w:pPr>
      <w:ins w:id="1427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2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-Программа останови огонь</w:t>
        </w:r>
      </w:ins>
    </w:p>
    <w:p w14:paraId="1E844900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29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30" w:author="Olesya Savelyeva" w:date="2022-08-09T11:02:00Z">
            <w:rPr>
              <w:ins w:id="1431" w:author="Olesya Savelyeva" w:date="2022-08-09T10:42:00Z"/>
              <w:color w:val="191919"/>
              <w:sz w:val="25"/>
              <w:szCs w:val="25"/>
            </w:rPr>
          </w:rPrChange>
        </w:rPr>
      </w:pPr>
      <w:ins w:id="1432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3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-Информационное информирование населения</w:t>
        </w:r>
      </w:ins>
    </w:p>
    <w:p w14:paraId="53F158EB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34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35" w:author="Olesya Savelyeva" w:date="2022-08-09T11:02:00Z">
            <w:rPr>
              <w:ins w:id="1436" w:author="Olesya Savelyeva" w:date="2022-08-09T10:42:00Z"/>
              <w:color w:val="191919"/>
              <w:sz w:val="25"/>
              <w:szCs w:val="25"/>
            </w:rPr>
          </w:rPrChange>
        </w:rPr>
      </w:pPr>
      <w:ins w:id="1437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3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-Мониторинг и прогнозирование пожаров с помощью нейронных сетей при помощи датчиков тепла и спутников</w:t>
        </w:r>
      </w:ins>
    </w:p>
    <w:p w14:paraId="6CED19FE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39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40" w:author="Olesya Savelyeva" w:date="2022-08-09T11:02:00Z">
            <w:rPr>
              <w:ins w:id="1441" w:author="Olesya Savelyeva" w:date="2022-08-09T10:42:00Z"/>
              <w:color w:val="191919"/>
              <w:sz w:val="25"/>
              <w:szCs w:val="25"/>
            </w:rPr>
          </w:rPrChange>
        </w:rPr>
      </w:pPr>
      <w:ins w:id="1442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4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-Закупка своевременно расходного материала для тушения пожаров</w:t>
        </w:r>
      </w:ins>
    </w:p>
    <w:p w14:paraId="5F0B1152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44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45" w:author="Olesya Savelyeva" w:date="2022-08-09T11:02:00Z">
            <w:rPr>
              <w:ins w:id="1446" w:author="Olesya Savelyeva" w:date="2022-08-09T10:42:00Z"/>
              <w:color w:val="191919"/>
              <w:sz w:val="25"/>
              <w:szCs w:val="25"/>
            </w:rPr>
          </w:rPrChange>
        </w:rPr>
      </w:pPr>
      <w:ins w:id="1447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4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lastRenderedPageBreak/>
          <w:t>-Рейды по нарушителям безопасности</w:t>
        </w:r>
      </w:ins>
    </w:p>
    <w:p w14:paraId="46A44DEE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49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50" w:author="Olesya Savelyeva" w:date="2022-08-09T11:02:00Z">
            <w:rPr>
              <w:ins w:id="1451" w:author="Olesya Savelyeva" w:date="2022-08-09T10:42:00Z"/>
              <w:color w:val="191919"/>
              <w:sz w:val="25"/>
              <w:szCs w:val="25"/>
            </w:rPr>
          </w:rPrChange>
        </w:rPr>
      </w:pPr>
      <w:ins w:id="1452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5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-Проверки электропроводок</w:t>
        </w:r>
      </w:ins>
    </w:p>
    <w:p w14:paraId="284E86D1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54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55" w:author="Olesya Savelyeva" w:date="2022-08-09T11:02:00Z">
            <w:rPr>
              <w:ins w:id="1456" w:author="Olesya Savelyeva" w:date="2022-08-09T10:42:00Z"/>
              <w:color w:val="191919"/>
              <w:sz w:val="25"/>
              <w:szCs w:val="25"/>
            </w:rPr>
          </w:rPrChange>
        </w:rPr>
      </w:pPr>
      <w:ins w:id="1457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5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-Проверка заброшенных зданий на предметы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5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возгараний</w:t>
        </w:r>
        <w:proofErr w:type="spellEnd"/>
      </w:ins>
    </w:p>
    <w:p w14:paraId="6796D438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60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61" w:author="Olesya Savelyeva" w:date="2022-08-09T11:02:00Z">
            <w:rPr>
              <w:ins w:id="1462" w:author="Olesya Savelyeva" w:date="2022-08-09T10:42:00Z"/>
              <w:color w:val="191919"/>
              <w:sz w:val="25"/>
              <w:szCs w:val="25"/>
            </w:rPr>
          </w:rPrChange>
        </w:rPr>
      </w:pPr>
      <w:ins w:id="1463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6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-НАСА предоставляет данные о различных вещах, от погоды и климата до солнечных вспышек и лесных пожаров. Эти данные оплачиваются налогоплательщиками и являются бесплатными для использования. Недостающий к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6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омпонент </w:t>
        </w:r>
        <w:proofErr w:type="gram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6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 это</w:t>
        </w:r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6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машинное обучение, которое может собирать данные и обучать модель для прогнозирования одной из характеристик набора данных. Для этого примера мы возьмем данные о лесных пожарах и построим модель, которая может прогнозировать интенсивность по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6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жара на основе широты и долготы.</w:t>
        </w:r>
      </w:ins>
    </w:p>
    <w:p w14:paraId="20584F73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69" w:author="Olesya Savelyeva" w:date="2022-08-09T10:42:00Z"/>
          <w:rFonts w:ascii="Times New Roman" w:eastAsia="Times New Roman" w:hAnsi="Times New Roman" w:cs="Times New Roman"/>
          <w:color w:val="191919"/>
          <w:sz w:val="25"/>
          <w:szCs w:val="25"/>
          <w:rPrChange w:id="1470" w:author="Olesya Savelyeva" w:date="2022-08-09T11:02:00Z">
            <w:rPr>
              <w:ins w:id="1471" w:author="Olesya Savelyeva" w:date="2022-08-09T10:42:00Z"/>
              <w:color w:val="191919"/>
              <w:sz w:val="25"/>
              <w:szCs w:val="25"/>
            </w:rPr>
          </w:rPrChange>
        </w:rPr>
      </w:pPr>
      <w:ins w:id="1472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7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 Используйте машинное обучение для обучения модели.</w:t>
        </w:r>
      </w:ins>
    </w:p>
    <w:p w14:paraId="76EC9FDA" w14:textId="77777777" w:rsidR="000B1690" w:rsidRDefault="00BD6D37">
      <w:pPr>
        <w:numPr>
          <w:ilvl w:val="0"/>
          <w:numId w:val="2"/>
        </w:numPr>
        <w:shd w:val="clear" w:color="auto" w:fill="FFFFFF"/>
        <w:spacing w:before="60" w:line="297" w:lineRule="auto"/>
        <w:rPr>
          <w:ins w:id="1474" w:author="Olesya Savelyeva" w:date="2022-08-09T10:42:00Z"/>
        </w:rPr>
      </w:pPr>
      <w:ins w:id="1475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7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Соберите данные от НАСА о лесных пожарах.</w:t>
        </w:r>
      </w:ins>
    </w:p>
    <w:p w14:paraId="6EBD6D6C" w14:textId="77777777" w:rsidR="000B1690" w:rsidRDefault="00BD6D37">
      <w:pPr>
        <w:numPr>
          <w:ilvl w:val="0"/>
          <w:numId w:val="2"/>
        </w:numPr>
        <w:shd w:val="clear" w:color="auto" w:fill="FFFFFF"/>
        <w:spacing w:line="297" w:lineRule="auto"/>
        <w:rPr>
          <w:ins w:id="1477" w:author="Olesya Savelyeva" w:date="2022-08-09T10:42:00Z"/>
        </w:rPr>
      </w:pPr>
      <w:ins w:id="1478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7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Создайте прогноз интенсивности лесных пожаров на основе широты и долготы.</w:t>
        </w:r>
      </w:ins>
    </w:p>
    <w:p w14:paraId="741BB28E" w14:textId="77777777" w:rsidR="000B1690" w:rsidRDefault="00BD6D37">
      <w:pPr>
        <w:numPr>
          <w:ilvl w:val="0"/>
          <w:numId w:val="2"/>
        </w:numPr>
        <w:shd w:val="clear" w:color="auto" w:fill="FFFFFF"/>
        <w:spacing w:line="297" w:lineRule="auto"/>
        <w:rPr>
          <w:ins w:id="1480" w:author="Olesya Savelyeva" w:date="2022-08-09T10:42:00Z"/>
        </w:rPr>
      </w:pPr>
      <w:ins w:id="1481" w:author="Olesya Savelyeva" w:date="2022-08-09T10:42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8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Создать Node.js сервер, который может использовать слу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8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жбу машинного обучения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8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Watson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8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для прогнозирования интенсивности лесных пожаров.</w:t>
        </w:r>
      </w:ins>
    </w:p>
    <w:p w14:paraId="659DE832" w14:textId="77777777" w:rsidR="000B1690" w:rsidRDefault="000B1690">
      <w:pPr>
        <w:numPr>
          <w:ilvl w:val="0"/>
          <w:numId w:val="2"/>
        </w:numPr>
        <w:shd w:val="clear" w:color="auto" w:fill="FFFFFF"/>
        <w:spacing w:after="240" w:line="297" w:lineRule="auto"/>
        <w:rPr>
          <w:ins w:id="1486" w:author="Olesya Savelyeva" w:date="2022-08-09T10:42:00Z"/>
          <w:color w:val="24292F"/>
          <w:sz w:val="24"/>
          <w:szCs w:val="24"/>
        </w:rPr>
      </w:pPr>
    </w:p>
    <w:p w14:paraId="75E1B4AE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87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14:paraId="6EDD7457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488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14:paraId="40C514A2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89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490" w:author="Olesya Savelyeva" w:date="2022-08-09T11:02:00Z">
            <w:rPr>
              <w:ins w:id="1491" w:author="Olesya Savelyeva" w:date="2022-08-09T12:54:00Z"/>
              <w:color w:val="191919"/>
              <w:sz w:val="25"/>
              <w:szCs w:val="25"/>
            </w:rPr>
          </w:rPrChange>
        </w:rPr>
      </w:pPr>
      <w:ins w:id="1492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49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Решение проблем ЖКХ</w:t>
        </w:r>
      </w:ins>
    </w:p>
    <w:p w14:paraId="63B55B66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94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495" w:author="Olesya Savelyeva" w:date="2022-08-09T11:02:00Z">
            <w:rPr>
              <w:ins w:id="1496" w:author="Olesya Savelyeva" w:date="2022-08-09T12:54:00Z"/>
              <w:color w:val="191919"/>
              <w:sz w:val="25"/>
              <w:szCs w:val="25"/>
            </w:rPr>
          </w:rPrChange>
        </w:rPr>
      </w:pPr>
      <w:ins w:id="1497" w:author="Olesya Savelyeva" w:date="2022-08-09T12:54:00Z">
        <w:r>
          <w:rPr>
            <w:noProof/>
            <w:color w:val="191919"/>
            <w:sz w:val="25"/>
            <w:szCs w:val="25"/>
          </w:rPr>
          <w:drawing>
            <wp:inline distT="114300" distB="114300" distL="114300" distR="114300" wp14:anchorId="39B7FEA8" wp14:editId="62B145D3">
              <wp:extent cx="5731200" cy="3098800"/>
              <wp:effectExtent l="0" t="0" r="0" b="0"/>
              <wp:docPr id="8" name="image1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4.png"/>
                      <pic:cNvPicPr preferRelativeResize="0"/>
                    </pic:nvPicPr>
                    <pic:blipFill>
                      <a:blip r:embed="rId1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3F803C02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498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499" w:author="Olesya Savelyeva" w:date="2022-08-09T11:02:00Z">
            <w:rPr>
              <w:ins w:id="1500" w:author="Olesya Savelyeva" w:date="2022-08-09T12:54:00Z"/>
              <w:color w:val="191919"/>
              <w:sz w:val="25"/>
              <w:szCs w:val="25"/>
            </w:rPr>
          </w:rPrChange>
        </w:rPr>
      </w:pPr>
      <w:ins w:id="1501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0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Снежные заносы</w:t>
        </w:r>
      </w:ins>
    </w:p>
    <w:p w14:paraId="358AFE68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503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04" w:author="Olesya Savelyeva" w:date="2022-08-09T11:02:00Z">
            <w:rPr>
              <w:ins w:id="1505" w:author="Olesya Savelyeva" w:date="2022-08-09T12:54:00Z"/>
              <w:color w:val="191919"/>
              <w:sz w:val="25"/>
              <w:szCs w:val="25"/>
            </w:rPr>
          </w:rPrChange>
        </w:rPr>
      </w:pPr>
      <w:ins w:id="1506" w:author="Olesya Savelyeva" w:date="2022-08-09T12:54:00Z">
        <w:r>
          <w:rPr>
            <w:noProof/>
            <w:color w:val="191919"/>
            <w:sz w:val="25"/>
            <w:szCs w:val="25"/>
          </w:rPr>
          <w:lastRenderedPageBreak/>
          <w:drawing>
            <wp:inline distT="114300" distB="114300" distL="114300" distR="114300" wp14:anchorId="45D0A4D7" wp14:editId="7050A93D">
              <wp:extent cx="5731200" cy="3098800"/>
              <wp:effectExtent l="0" t="0" r="0" b="0"/>
              <wp:docPr id="5" name="image1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0.png"/>
                      <pic:cNvPicPr preferRelativeResize="0"/>
                    </pic:nvPicPr>
                    <pic:blipFill>
                      <a:blip r:embed="rId1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304EA1EA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507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08" w:author="Olesya Savelyeva" w:date="2022-08-09T11:02:00Z">
            <w:rPr>
              <w:ins w:id="1509" w:author="Olesya Savelyeva" w:date="2022-08-09T12:54:00Z"/>
              <w:color w:val="191919"/>
              <w:sz w:val="25"/>
              <w:szCs w:val="25"/>
            </w:rPr>
          </w:rPrChange>
        </w:rPr>
      </w:pPr>
      <w:ins w:id="1510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1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Гололёд</w:t>
        </w:r>
      </w:ins>
    </w:p>
    <w:p w14:paraId="53A66872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512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13" w:author="Olesya Savelyeva" w:date="2022-08-09T11:02:00Z">
            <w:rPr>
              <w:ins w:id="1514" w:author="Olesya Savelyeva" w:date="2022-08-09T12:54:00Z"/>
              <w:color w:val="191919"/>
              <w:sz w:val="25"/>
              <w:szCs w:val="25"/>
            </w:rPr>
          </w:rPrChange>
        </w:rPr>
      </w:pPr>
      <w:ins w:id="1515" w:author="Olesya Savelyeva" w:date="2022-08-09T12:54:00Z">
        <w:r>
          <w:rPr>
            <w:noProof/>
            <w:color w:val="191919"/>
            <w:sz w:val="25"/>
            <w:szCs w:val="25"/>
          </w:rPr>
          <w:drawing>
            <wp:inline distT="114300" distB="114300" distL="114300" distR="114300" wp14:anchorId="617980E5" wp14:editId="0D52B539">
              <wp:extent cx="5731200" cy="3098800"/>
              <wp:effectExtent l="0" t="0" r="0" b="0"/>
              <wp:docPr id="11" name="image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7.png"/>
                      <pic:cNvPicPr preferRelativeResize="0"/>
                    </pic:nvPicPr>
                    <pic:blipFill>
                      <a:blip r:embed="rId1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988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3201C078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ins w:id="1516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17" w:author="Olesya Savelyeva" w:date="2022-08-09T11:02:00Z">
            <w:rPr>
              <w:ins w:id="1518" w:author="Olesya Savelyeva" w:date="2022-08-09T12:54:00Z"/>
              <w:color w:val="191919"/>
              <w:sz w:val="25"/>
              <w:szCs w:val="25"/>
            </w:rPr>
          </w:rPrChange>
        </w:rPr>
      </w:pPr>
      <w:ins w:id="1519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2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Газоснабжение</w:t>
        </w:r>
      </w:ins>
    </w:p>
    <w:p w14:paraId="08419A62" w14:textId="77777777" w:rsidR="000B1690" w:rsidRPr="000B1690" w:rsidRDefault="00BD6D37">
      <w:pPr>
        <w:shd w:val="clear" w:color="auto" w:fill="FFFFFF"/>
        <w:spacing w:after="240" w:line="297" w:lineRule="auto"/>
        <w:jc w:val="both"/>
        <w:rPr>
          <w:ins w:id="1521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22" w:author="Olesya Savelyeva" w:date="2022-08-09T11:02:00Z">
            <w:rPr>
              <w:ins w:id="1523" w:author="Olesya Savelyeva" w:date="2022-08-09T12:54:00Z"/>
              <w:color w:val="191919"/>
              <w:sz w:val="25"/>
              <w:szCs w:val="25"/>
            </w:rPr>
          </w:rPrChange>
        </w:rPr>
      </w:pPr>
      <w:ins w:id="1524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2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2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Эмулятор для визуального отображения текущего и прогнозного состояния различных объектов (зданий, сооружений) в различных аспектах-срезах (температура, освещённость,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2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ресурсопотребление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2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). Область дальнейшего использования: интеллектуальные системы управлени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2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я зданиями и сооружениями.</w:t>
        </w:r>
      </w:ins>
    </w:p>
    <w:p w14:paraId="57CC4C76" w14:textId="77777777" w:rsidR="000B1690" w:rsidRPr="000B1690" w:rsidRDefault="00BD6D37">
      <w:pPr>
        <w:shd w:val="clear" w:color="auto" w:fill="FFFFFF"/>
        <w:spacing w:after="240" w:line="297" w:lineRule="auto"/>
        <w:jc w:val="both"/>
        <w:rPr>
          <w:ins w:id="1530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31" w:author="Olesya Savelyeva" w:date="2022-08-09T11:02:00Z">
            <w:rPr>
              <w:ins w:id="1532" w:author="Olesya Savelyeva" w:date="2022-08-09T12:54:00Z"/>
              <w:color w:val="191919"/>
              <w:sz w:val="25"/>
              <w:szCs w:val="25"/>
            </w:rPr>
          </w:rPrChange>
        </w:rPr>
      </w:pPr>
      <w:ins w:id="1533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3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-Построение электронной карты с актуальной количественной информацией о выпавших осадках.</w:t>
        </w:r>
      </w:ins>
      <w:r>
        <w:rPr>
          <w:rFonts w:ascii="Times New Roman" w:eastAsia="Times New Roman" w:hAnsi="Times New Roman" w:cs="Times New Roman"/>
          <w:color w:val="191919"/>
          <w:sz w:val="25"/>
          <w:szCs w:val="25"/>
          <w:lang w:val="ru-RU"/>
        </w:rPr>
        <w:t xml:space="preserve"> </w:t>
      </w:r>
      <w:proofErr w:type="gramStart"/>
      <w:ins w:id="1535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3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Уборка</w:t>
        </w:r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3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дорог в зимнее время зачастую планируется заранее или выполняется в определенном порядке без корректировки по погодным условиям. Это 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3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приводит к заторам и пробкам на трассах и городских улицах.</w:t>
        </w:r>
      </w:ins>
      <w:r>
        <w:rPr>
          <w:rFonts w:ascii="Times New Roman" w:eastAsia="Times New Roman" w:hAnsi="Times New Roman" w:cs="Times New Roman"/>
          <w:color w:val="191919"/>
          <w:sz w:val="25"/>
          <w:szCs w:val="25"/>
          <w:lang w:val="ru-RU"/>
        </w:rPr>
        <w:t xml:space="preserve"> </w:t>
      </w:r>
      <w:proofErr w:type="gramStart"/>
      <w:ins w:id="1539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Построение</w:t>
        </w:r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lastRenderedPageBreak/>
          <w:t>электронной карты с актуальной количественной информацией о выпавших осадках на основе данных открытых интернет-ресурсов (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метеорадары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и метеорологические станции) поможет в принятии реше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4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ний о формировании маршрутов уборочной техники.</w:t>
        </w:r>
      </w:ins>
    </w:p>
    <w:p w14:paraId="539E20CF" w14:textId="77777777" w:rsidR="000B1690" w:rsidRPr="000B1690" w:rsidRDefault="00BD6D37">
      <w:pPr>
        <w:shd w:val="clear" w:color="auto" w:fill="FFFFFF"/>
        <w:spacing w:after="240" w:line="297" w:lineRule="auto"/>
        <w:jc w:val="both"/>
        <w:rPr>
          <w:ins w:id="1546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47" w:author="Olesya Savelyeva" w:date="2022-08-09T11:02:00Z">
            <w:rPr>
              <w:ins w:id="1548" w:author="Olesya Savelyeva" w:date="2022-08-09T12:54:00Z"/>
              <w:color w:val="191919"/>
              <w:sz w:val="25"/>
              <w:szCs w:val="25"/>
            </w:rPr>
          </w:rPrChange>
        </w:rPr>
      </w:pPr>
      <w:ins w:id="1549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5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-Установка датчиков заполнения баков для мусора</w:t>
        </w:r>
      </w:ins>
    </w:p>
    <w:p w14:paraId="745D8C26" w14:textId="77777777" w:rsidR="000B1690" w:rsidRPr="000B1690" w:rsidRDefault="00BD6D37">
      <w:pPr>
        <w:shd w:val="clear" w:color="auto" w:fill="FFFFFF"/>
        <w:spacing w:after="240" w:line="297" w:lineRule="auto"/>
        <w:jc w:val="both"/>
        <w:rPr>
          <w:ins w:id="1551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52" w:author="Olesya Savelyeva" w:date="2022-08-09T11:02:00Z">
            <w:rPr>
              <w:ins w:id="1553" w:author="Olesya Savelyeva" w:date="2022-08-09T12:54:00Z"/>
              <w:color w:val="191919"/>
              <w:sz w:val="25"/>
              <w:szCs w:val="25"/>
            </w:rPr>
          </w:rPrChange>
        </w:rPr>
      </w:pPr>
      <w:ins w:id="1554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5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-Интерактивная карта на которой будут все </w:t>
        </w:r>
        <w:proofErr w:type="gram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5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локации ,</w:t>
        </w:r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5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жители смогут указывать проблематику , УК и ЖКХ будут быстро реагировать на то что указали жители</w:t>
        </w:r>
      </w:ins>
    </w:p>
    <w:p w14:paraId="43D67DAC" w14:textId="77777777" w:rsidR="000B1690" w:rsidRPr="000B1690" w:rsidRDefault="00BD6D37">
      <w:pPr>
        <w:shd w:val="clear" w:color="auto" w:fill="FFFFFF"/>
        <w:spacing w:after="240" w:line="297" w:lineRule="auto"/>
        <w:jc w:val="both"/>
        <w:rPr>
          <w:ins w:id="1558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59" w:author="Olesya Savelyeva" w:date="2022-08-09T11:02:00Z">
            <w:rPr>
              <w:ins w:id="1560" w:author="Olesya Savelyeva" w:date="2022-08-09T12:54:00Z"/>
              <w:color w:val="191919"/>
              <w:sz w:val="25"/>
              <w:szCs w:val="25"/>
            </w:rPr>
          </w:rPrChange>
        </w:rPr>
      </w:pPr>
      <w:ins w:id="1561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6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-Геолокаци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6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я. Городское планирование и работа служб требует актуальной информации о местоположении объектов.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6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Геопространственные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6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технологии собирают и анализируют такие данные. </w:t>
        </w:r>
      </w:ins>
    </w:p>
    <w:p w14:paraId="16A010AB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566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67" w:author="Olesya Savelyeva" w:date="2022-08-09T11:02:00Z">
            <w:rPr>
              <w:ins w:id="1568" w:author="Olesya Savelyeva" w:date="2022-08-09T12:54:00Z"/>
              <w:color w:val="191919"/>
              <w:sz w:val="25"/>
              <w:szCs w:val="25"/>
            </w:rPr>
          </w:rPrChange>
        </w:rPr>
      </w:pPr>
      <w:ins w:id="1569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7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-Роботы. Интеграция роботов в жилые, рабочие и общественные пространства не только избави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7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т людей от сложной или неприятной для человека рутины, но и одновременно повысит эффективность городской структуры и услуг, а также сократит затраты. </w:t>
        </w:r>
      </w:ins>
    </w:p>
    <w:p w14:paraId="15AC3A27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572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73" w:author="Olesya Savelyeva" w:date="2022-08-09T11:02:00Z">
            <w:rPr>
              <w:ins w:id="1574" w:author="Olesya Savelyeva" w:date="2022-08-09T12:54:00Z"/>
              <w:color w:val="191919"/>
              <w:sz w:val="25"/>
              <w:szCs w:val="25"/>
            </w:rPr>
          </w:rPrChange>
        </w:rPr>
      </w:pPr>
      <w:ins w:id="1575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7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-XR-технологии. Виртуальная и дополненная реальности — ключевые элементы четвертой промышленной революции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7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. А с 2020-го под влиянием коронавируса они стали одним из главных направлений развития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7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7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8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city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8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. XR технологии позволяют решать проблемы удаленно (AR-очки) или обучать людей важным, но редко случающимся действиям (VR-тренажеры).</w:t>
        </w:r>
      </w:ins>
    </w:p>
    <w:p w14:paraId="0B3FAF55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582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83" w:author="Olesya Savelyeva" w:date="2022-08-09T11:02:00Z">
            <w:rPr>
              <w:ins w:id="1584" w:author="Olesya Savelyeva" w:date="2022-08-09T12:54:00Z"/>
              <w:color w:val="191919"/>
              <w:sz w:val="25"/>
              <w:szCs w:val="25"/>
            </w:rPr>
          </w:rPrChange>
        </w:rPr>
      </w:pPr>
      <w:ins w:id="1585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8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-Искусственный интеллект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8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. Без нейросетей не получится в реальном времени анализировать огромный поток данных, который генерирует умный город. Маршрутизация автономного публичного транспорта, интеллектуальное управление автомобильным трафиком и электросетью, доставка дронами и так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8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далее — невыполнимы без ИИ. Нейросети помогут понять, «здоров» ли город, нормально ли функционируют всего его «жизненно-важные органы». </w:t>
        </w:r>
      </w:ins>
    </w:p>
    <w:p w14:paraId="2535F618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589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590" w:author="Olesya Savelyeva" w:date="2022-08-09T11:02:00Z">
            <w:rPr>
              <w:ins w:id="1591" w:author="Olesya Savelyeva" w:date="2022-08-09T12:54:00Z"/>
              <w:color w:val="191919"/>
              <w:sz w:val="25"/>
              <w:szCs w:val="25"/>
            </w:rPr>
          </w:rPrChange>
        </w:rPr>
      </w:pPr>
      <w:ins w:id="1592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9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-Мобильные сети 5G. Существующие 3G и 4G безнадежно устарели. Они не справятся с объемами данных, которые непрерывно г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9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енерируются вышеприведенные компоненты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9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9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proofErr w:type="spellStart"/>
        <w:proofErr w:type="gram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9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cities.Поэтому</w:t>
        </w:r>
        <w:proofErr w:type="spellEnd"/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59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для полноценной работы «умного» города будущего нужны сети 5G. </w:t>
        </w:r>
      </w:ins>
    </w:p>
    <w:p w14:paraId="222EC2A0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599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00" w:author="Olesya Savelyeva" w:date="2022-08-09T11:02:00Z">
            <w:rPr>
              <w:ins w:id="1601" w:author="Olesya Savelyeva" w:date="2022-08-09T12:54:00Z"/>
              <w:color w:val="191919"/>
              <w:sz w:val="25"/>
              <w:szCs w:val="25"/>
            </w:rPr>
          </w:rPrChange>
        </w:rPr>
      </w:pPr>
      <w:ins w:id="1602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0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0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Блокчейн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0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. Служит оплотом безопасности и прозрачности всей системы — </w:t>
        </w:r>
      </w:ins>
    </w:p>
    <w:p w14:paraId="76ED27AC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606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07" w:author="Olesya Savelyeva" w:date="2022-08-09T11:02:00Z">
            <w:rPr>
              <w:ins w:id="1608" w:author="Olesya Savelyeva" w:date="2022-08-09T12:54:00Z"/>
              <w:color w:val="191919"/>
              <w:sz w:val="25"/>
              <w:szCs w:val="25"/>
            </w:rPr>
          </w:rPrChange>
        </w:rPr>
      </w:pPr>
      <w:ins w:id="1609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1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lastRenderedPageBreak/>
          <w:t xml:space="preserve">он может использоваться в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1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самоисполняющихся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1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контрактах или сма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1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рт-контрактах, позволяющих осуществлять транзакции без необходимости в посредничестве.</w:t>
        </w:r>
      </w:ins>
    </w:p>
    <w:p w14:paraId="0317F07E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614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15" w:author="Olesya Savelyeva" w:date="2022-08-09T11:02:00Z">
            <w:rPr>
              <w:ins w:id="1616" w:author="Olesya Savelyeva" w:date="2022-08-09T12:54:00Z"/>
              <w:color w:val="191919"/>
              <w:sz w:val="25"/>
              <w:szCs w:val="25"/>
            </w:rPr>
          </w:rPrChange>
        </w:rPr>
      </w:pPr>
      <w:ins w:id="1617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1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-Чтобы улучшить качество коммунальных услуг и повысить уровень безопасности, в городе нужно использовать платформу «умных» сенсоров. Датчики передают данные об использов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1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ании воды со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2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2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-счётчиков, что значительно уменьшает расход и вовремя обнаруживает утечки. </w:t>
        </w:r>
      </w:ins>
    </w:p>
    <w:p w14:paraId="4871C0C1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622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23" w:author="Olesya Savelyeva" w:date="2022-08-09T11:02:00Z">
            <w:rPr>
              <w:ins w:id="1624" w:author="Olesya Savelyeva" w:date="2022-08-09T12:54:00Z"/>
              <w:color w:val="191919"/>
              <w:sz w:val="25"/>
              <w:szCs w:val="25"/>
            </w:rPr>
          </w:rPrChange>
        </w:rPr>
      </w:pPr>
      <w:ins w:id="1625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2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-Датчики висят также на фонарных столбах. Их сенсоры измеряют качество воздуха, измеряют уровень воды, объемы осадков, распознают лица. Вся информация анализируе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2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тся с помощью нейросетей. </w:t>
        </w:r>
      </w:ins>
    </w:p>
    <w:p w14:paraId="4EFC81AF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628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29" w:author="Olesya Savelyeva" w:date="2022-08-09T11:02:00Z">
            <w:rPr>
              <w:ins w:id="1630" w:author="Olesya Savelyeva" w:date="2022-08-09T12:54:00Z"/>
              <w:color w:val="191919"/>
              <w:sz w:val="25"/>
              <w:szCs w:val="25"/>
            </w:rPr>
          </w:rPrChange>
        </w:rPr>
      </w:pPr>
      <w:ins w:id="1631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3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-В реках и озерах до 150 м за безопасностью следят системы компьютерного зрения. Если человек начинает тонуть, сигнал об этом поступает спасателям.</w:t>
        </w:r>
      </w:ins>
    </w:p>
    <w:p w14:paraId="4807F1B0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633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34" w:author="Olesya Savelyeva" w:date="2022-08-09T11:02:00Z">
            <w:rPr>
              <w:ins w:id="1635" w:author="Olesya Savelyeva" w:date="2022-08-09T12:54:00Z"/>
              <w:color w:val="191919"/>
              <w:sz w:val="25"/>
              <w:szCs w:val="25"/>
            </w:rPr>
          </w:rPrChange>
        </w:rPr>
      </w:pPr>
      <w:ins w:id="1636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3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Можно использовать известные Российские программы такие </w:t>
        </w:r>
        <w:proofErr w:type="gram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3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как :</w:t>
        </w:r>
        <w:proofErr w:type="gram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3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4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Градограф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4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» — програ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4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ммно-аппаратный комплекс для мониторинга городской среды, который позволяет понять, как в действительности функционирует городская среда через детальный анализ транспортных и пешеходных потоков, инвентаризацию улиц и дворов, экологического и микроклиматиче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4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ское исследования. </w:t>
        </w:r>
      </w:ins>
    </w:p>
    <w:p w14:paraId="73CFC1FA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644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45" w:author="Olesya Savelyeva" w:date="2022-08-09T11:02:00Z">
            <w:rPr>
              <w:ins w:id="1646" w:author="Olesya Savelyeva" w:date="2022-08-09T12:54:00Z"/>
              <w:color w:val="191919"/>
              <w:sz w:val="25"/>
              <w:szCs w:val="25"/>
            </w:rPr>
          </w:rPrChange>
        </w:rPr>
      </w:pPr>
      <w:ins w:id="1647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48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49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Transparent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0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1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Technology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— единый диспетчерский центр на основе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big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data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, который самостоятельно выявляет проблемы и неполадки, приводящие к перерасходу ресурсов, ставит задачу непосредственному исполнителю, сокращая время работы и требу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5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емый штат сотрудников, позволяет работать со всеми видами ресурсов в одном месте. </w:t>
        </w:r>
      </w:ins>
    </w:p>
    <w:p w14:paraId="04519A3F" w14:textId="77777777" w:rsidR="000B1690" w:rsidRPr="000B1690" w:rsidRDefault="00BD6D37">
      <w:pPr>
        <w:shd w:val="clear" w:color="auto" w:fill="FFFFFF"/>
        <w:spacing w:before="360" w:line="297" w:lineRule="auto"/>
        <w:jc w:val="both"/>
        <w:rPr>
          <w:ins w:id="1658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59" w:author="Olesya Savelyeva" w:date="2022-08-09T11:02:00Z">
            <w:rPr>
              <w:ins w:id="1660" w:author="Olesya Savelyeva" w:date="2022-08-09T12:54:00Z"/>
              <w:color w:val="191919"/>
              <w:sz w:val="25"/>
              <w:szCs w:val="25"/>
            </w:rPr>
          </w:rPrChange>
        </w:rPr>
      </w:pPr>
      <w:ins w:id="1661" w:author="Olesya Savelyeva" w:date="2022-08-09T12:54:00Z"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2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-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3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Otmetky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4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— </w:t>
        </w:r>
        <w:proofErr w:type="spellStart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5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>cервис</w:t>
        </w:r>
        <w:proofErr w:type="spellEnd"/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6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 для девелоперов, муниципалитетов, управляющих компаний и архитектурных бюро, позволяющий собирать инициативы жителей, анализировать их и принимать правильн</w:t>
        </w:r>
        <w:r>
          <w:rPr>
            <w:rFonts w:ascii="Times New Roman" w:eastAsia="Times New Roman" w:hAnsi="Times New Roman" w:cs="Times New Roman"/>
            <w:color w:val="191919"/>
            <w:sz w:val="25"/>
            <w:szCs w:val="25"/>
            <w:rPrChange w:id="1667" w:author="Olesya Savelyeva" w:date="2022-08-09T11:02:00Z">
              <w:rPr>
                <w:color w:val="191919"/>
                <w:sz w:val="25"/>
                <w:szCs w:val="25"/>
              </w:rPr>
            </w:rPrChange>
          </w:rPr>
          <w:t xml:space="preserve">ые решения по развитию территории. </w:t>
        </w:r>
      </w:ins>
    </w:p>
    <w:p w14:paraId="49971144" w14:textId="77777777" w:rsidR="000B1690" w:rsidRPr="000B1690" w:rsidRDefault="000B1690">
      <w:pPr>
        <w:shd w:val="clear" w:color="auto" w:fill="FFFFFF"/>
        <w:spacing w:before="360" w:line="297" w:lineRule="auto"/>
        <w:jc w:val="both"/>
        <w:rPr>
          <w:ins w:id="1668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69" w:author="Olesya Savelyeva" w:date="2022-08-09T11:02:00Z">
            <w:rPr>
              <w:ins w:id="1670" w:author="Olesya Savelyeva" w:date="2022-08-09T12:54:00Z"/>
              <w:color w:val="191919"/>
              <w:sz w:val="25"/>
              <w:szCs w:val="25"/>
            </w:rPr>
          </w:rPrChange>
        </w:rPr>
      </w:pPr>
    </w:p>
    <w:p w14:paraId="437E4840" w14:textId="77777777" w:rsidR="000B1690" w:rsidRPr="000B1690" w:rsidRDefault="000B1690">
      <w:pPr>
        <w:shd w:val="clear" w:color="auto" w:fill="FFFFFF"/>
        <w:spacing w:before="360" w:line="297" w:lineRule="auto"/>
        <w:jc w:val="both"/>
        <w:rPr>
          <w:ins w:id="1671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72" w:author="Olesya Savelyeva" w:date="2022-08-09T11:02:00Z">
            <w:rPr>
              <w:ins w:id="1673" w:author="Olesya Savelyeva" w:date="2022-08-09T12:54:00Z"/>
              <w:color w:val="191919"/>
              <w:sz w:val="25"/>
              <w:szCs w:val="25"/>
            </w:rPr>
          </w:rPrChange>
        </w:rPr>
      </w:pPr>
    </w:p>
    <w:p w14:paraId="5EA6A454" w14:textId="77777777" w:rsidR="000B1690" w:rsidRPr="000B1690" w:rsidRDefault="000B1690">
      <w:pPr>
        <w:shd w:val="clear" w:color="auto" w:fill="FFFFFF"/>
        <w:spacing w:before="360" w:line="297" w:lineRule="auto"/>
        <w:jc w:val="both"/>
        <w:rPr>
          <w:ins w:id="1674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75" w:author="Olesya Savelyeva" w:date="2022-08-09T11:02:00Z">
            <w:rPr>
              <w:ins w:id="1676" w:author="Olesya Savelyeva" w:date="2022-08-09T12:54:00Z"/>
              <w:color w:val="191919"/>
              <w:sz w:val="25"/>
              <w:szCs w:val="25"/>
            </w:rPr>
          </w:rPrChange>
        </w:rPr>
      </w:pPr>
    </w:p>
    <w:p w14:paraId="39FB05A1" w14:textId="77777777" w:rsidR="000B1690" w:rsidRPr="000B1690" w:rsidRDefault="000B1690">
      <w:pPr>
        <w:shd w:val="clear" w:color="auto" w:fill="FFFFFF"/>
        <w:spacing w:after="240" w:line="297" w:lineRule="auto"/>
        <w:jc w:val="both"/>
        <w:rPr>
          <w:ins w:id="1677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78" w:author="Olesya Savelyeva" w:date="2022-08-09T11:02:00Z">
            <w:rPr>
              <w:ins w:id="1679" w:author="Olesya Savelyeva" w:date="2022-08-09T12:54:00Z"/>
              <w:color w:val="191919"/>
              <w:sz w:val="25"/>
              <w:szCs w:val="25"/>
            </w:rPr>
          </w:rPrChange>
        </w:rPr>
      </w:pPr>
    </w:p>
    <w:p w14:paraId="6E13C688" w14:textId="77777777" w:rsidR="000B1690" w:rsidRPr="000B1690" w:rsidRDefault="000B1690">
      <w:pPr>
        <w:shd w:val="clear" w:color="auto" w:fill="FFFFFF"/>
        <w:spacing w:after="240" w:line="297" w:lineRule="auto"/>
        <w:jc w:val="both"/>
        <w:rPr>
          <w:ins w:id="1680" w:author="Olesya Savelyeva" w:date="2022-08-09T12:54:00Z"/>
          <w:rFonts w:ascii="Times New Roman" w:eastAsia="Times New Roman" w:hAnsi="Times New Roman" w:cs="Times New Roman"/>
          <w:color w:val="191919"/>
          <w:sz w:val="25"/>
          <w:szCs w:val="25"/>
          <w:rPrChange w:id="1681" w:author="Olesya Savelyeva" w:date="2022-08-09T11:02:00Z">
            <w:rPr>
              <w:ins w:id="1682" w:author="Olesya Savelyeva" w:date="2022-08-09T12:54:00Z"/>
              <w:color w:val="191919"/>
              <w:sz w:val="25"/>
              <w:szCs w:val="25"/>
            </w:rPr>
          </w:rPrChange>
        </w:rPr>
      </w:pPr>
    </w:p>
    <w:p w14:paraId="07B42F78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683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684" w:author="Olesya Savelyeva" w:date="2022-08-09T11:02:00Z">
            <w:rPr>
              <w:color w:val="191919"/>
              <w:sz w:val="25"/>
              <w:szCs w:val="25"/>
            </w:rPr>
          </w:rPrChange>
        </w:rPr>
        <w:lastRenderedPageBreak/>
        <w:t>- многие жители города уезжают жить и работать в другие города, в Москву, Санкт-Петербург и другие крупные города.</w:t>
      </w:r>
    </w:p>
    <w:p w14:paraId="268DBCFA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685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686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-Загруженность автомагистралей в Волгограде возрастает ежегодно. Сегодня ежедневно возникают пробки в Центральном районе. При строительстве не учитывалось такое количество автомобилей, поэтому возникают сложности с передвижением. Так же часты пробки в райо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687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не «</w:t>
      </w:r>
      <w:proofErr w:type="spellStart"/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688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Тулака</w:t>
      </w:r>
      <w:proofErr w:type="spellEnd"/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689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», но они больше связаны с двумя переездами, по которым довольно часто ездят поезда, а значит они бывают закрыты. Появляются сейчас заторы в Советском районе, иногда стоит Вторая продольная в Краснооктябрьском. Что удивительно в Краснослободске и</w:t>
      </w:r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690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 xml:space="preserve"> Волжском пробок не бывает никогда. </w:t>
      </w:r>
      <w:proofErr w:type="gramStart"/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691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>Возможно</w:t>
      </w:r>
      <w:proofErr w:type="gramEnd"/>
      <w:r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692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  <w:t xml:space="preserve"> это и вызывает переселение жителей.</w:t>
      </w:r>
    </w:p>
    <w:p w14:paraId="26978702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4"/>
          <w:szCs w:val="24"/>
          <w:highlight w:val="white"/>
          <w:rPrChange w:id="1693" w:author="Olesya Savelyeva" w:date="2022-08-09T11:02:00Z">
            <w:rPr>
              <w:color w:val="191919"/>
              <w:sz w:val="24"/>
              <w:szCs w:val="24"/>
              <w:highlight w:val="white"/>
            </w:rPr>
          </w:rPrChange>
        </w:rPr>
      </w:pPr>
    </w:p>
    <w:p w14:paraId="1E231672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694" w:author="Olesya Savelyeva" w:date="2022-08-09T11:02:00Z">
            <w:rPr>
              <w:b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695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 xml:space="preserve">Далее рассмотрим существующие возможности </w:t>
      </w:r>
    </w:p>
    <w:p w14:paraId="4320C82A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696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697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Благодаря выгодному расположению </w:t>
      </w:r>
      <w:proofErr w:type="gramStart"/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698" w:author="Olesya Savelyeva" w:date="2022-08-09T11:02:00Z">
            <w:rPr>
              <w:color w:val="191919"/>
              <w:sz w:val="25"/>
              <w:szCs w:val="25"/>
            </w:rPr>
          </w:rPrChange>
        </w:rPr>
        <w:t>Волгограда ,</w:t>
      </w:r>
      <w:proofErr w:type="gramEnd"/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699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 близости к югу можно рассчитывать на приток в область и в областной центр инвесторов, заинтересованных в развитии в регионе своего бизнеса, готовых вкладывать денежные средства в развитие предприятий данного ре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00" w:author="Olesya Savelyeva" w:date="2022-08-09T11:02:00Z">
            <w:rPr>
              <w:color w:val="191919"/>
              <w:sz w:val="25"/>
              <w:szCs w:val="25"/>
            </w:rPr>
          </w:rPrChange>
        </w:rPr>
        <w:t>гиона, это создаст в регионе дополнительные рабочие места.</w:t>
      </w:r>
    </w:p>
    <w:p w14:paraId="5BABC84D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01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02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Руководство должно направлять усилия на создание благоприятной для инвестирования среды. Благодаря наличию в городе большого количества университетов, институтов и других учебных заведений имеется 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03" w:author="Olesya Savelyeva" w:date="2022-08-09T11:02:00Z">
            <w:rPr>
              <w:color w:val="191919"/>
              <w:sz w:val="25"/>
              <w:szCs w:val="25"/>
            </w:rPr>
          </w:rPrChange>
        </w:rPr>
        <w:t>возможность привлекать студентов из других регионов и стран, что может увеличить поступления в бюджет города (в первую очередь речь идет о студентах, обучающихся по контракту). Поэтому следует поощрять открытие в университетах интересных и востребованных с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04" w:author="Olesya Savelyeva" w:date="2022-08-09T11:02:00Z">
            <w:rPr>
              <w:color w:val="191919"/>
              <w:sz w:val="25"/>
              <w:szCs w:val="25"/>
            </w:rPr>
          </w:rPrChange>
        </w:rPr>
        <w:t>пециальностей, которые могут заинтересовать большое количество людей.</w:t>
      </w:r>
    </w:p>
    <w:p w14:paraId="68301207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705" w:author="Olesya Savelyeva" w:date="2022-08-09T11:02:00Z">
            <w:rPr>
              <w:b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706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Теперь оговорим существующие угрозы.</w:t>
      </w:r>
    </w:p>
    <w:p w14:paraId="17309181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07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08" w:author="Olesya Savelyeva" w:date="2022-08-09T11:02:00Z">
            <w:rPr>
              <w:color w:val="191919"/>
              <w:sz w:val="25"/>
              <w:szCs w:val="25"/>
            </w:rPr>
          </w:rPrChange>
        </w:rPr>
        <w:t>Основная угроза, имеющаяся у города, связана со сложной сложившейся экономической ситуацией. Низкие заработные платы в регионе способствует оттоку мо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09" w:author="Olesya Savelyeva" w:date="2022-08-09T11:02:00Z">
            <w:rPr>
              <w:color w:val="191919"/>
              <w:sz w:val="25"/>
              <w:szCs w:val="25"/>
            </w:rPr>
          </w:rPrChange>
        </w:rPr>
        <w:t>лодого трудоспособного населения в другие регионы России, это приводит к постепенному старению города, несколько корректирует ситуацию наличие в городе более 6 крупных институтов-университетов, что обеспечивает поток в город молодежи на период обучения.</w:t>
      </w:r>
    </w:p>
    <w:p w14:paraId="3D4AB81D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710" w:author="Olesya Savelyeva" w:date="2022-08-09T11:02:00Z">
            <w:rPr>
              <w:b/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711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Пр</w:t>
      </w:r>
      <w:r>
        <w:rPr>
          <w:rFonts w:ascii="Times New Roman" w:eastAsia="Times New Roman" w:hAnsi="Times New Roman" w:cs="Times New Roman"/>
          <w:b/>
          <w:color w:val="191919"/>
          <w:sz w:val="25"/>
          <w:szCs w:val="25"/>
          <w:rPrChange w:id="1712" w:author="Olesya Savelyeva" w:date="2022-08-09T11:02:00Z">
            <w:rPr>
              <w:b/>
              <w:color w:val="191919"/>
              <w:sz w:val="25"/>
              <w:szCs w:val="25"/>
            </w:rPr>
          </w:rPrChange>
        </w:rPr>
        <w:t>оанализируем полученные в ходе SWOT-анализа данные и сделаем выводы.</w:t>
      </w:r>
    </w:p>
    <w:p w14:paraId="7685F77D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13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14" w:author="Olesya Savelyeva" w:date="2022-08-09T11:02:00Z">
            <w:rPr>
              <w:color w:val="191919"/>
              <w:sz w:val="25"/>
              <w:szCs w:val="25"/>
            </w:rPr>
          </w:rPrChange>
        </w:rPr>
        <w:t>Отток перспективных кадров из города не способствует развитию региона. Чтобы предотвратить отток перспективных кадров, следует создать перспективные рабочие места с высокой заработной пла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15" w:author="Olesya Savelyeva" w:date="2022-08-09T11:02:00Z">
            <w:rPr>
              <w:color w:val="191919"/>
              <w:sz w:val="25"/>
              <w:szCs w:val="25"/>
            </w:rPr>
          </w:rPrChange>
        </w:rPr>
        <w:t xml:space="preserve">той. Регион достаточно интересен для инвесторов, поэтому нужно направить усилия на привлечение инвесторов в регион. Наличие 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16" w:author="Olesya Savelyeva" w:date="2022-08-09T11:02:00Z">
            <w:rPr>
              <w:color w:val="191919"/>
              <w:sz w:val="25"/>
              <w:szCs w:val="25"/>
            </w:rPr>
          </w:rPrChange>
        </w:rPr>
        <w:lastRenderedPageBreak/>
        <w:t>большого количества учебных заведений в Волгограде также может способствовать благоприятному развитию региона, поскольку если предло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17" w:author="Olesya Savelyeva" w:date="2022-08-09T11:02:00Z">
            <w:rPr>
              <w:color w:val="191919"/>
              <w:sz w:val="25"/>
              <w:szCs w:val="25"/>
            </w:rPr>
          </w:rPrChange>
        </w:rPr>
        <w:t>жить хорошие условия трудоустройства, то перспективная молодежь будет оставаться регионе, что остановит постепенное старение населения города.</w:t>
      </w:r>
    </w:p>
    <w:p w14:paraId="0C747724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18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19" w:author="Olesya Savelyeva" w:date="2022-08-09T11:02:00Z">
            <w:rPr>
              <w:color w:val="191919"/>
              <w:sz w:val="25"/>
              <w:szCs w:val="25"/>
            </w:rPr>
          </w:rPrChange>
        </w:rPr>
        <w:t>Кроме того, местные власти регулярно направляют усилия на увеличение рождаемости в регионе, в частности семьям пр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20" w:author="Olesya Savelyeva" w:date="2022-08-09T11:02:00Z">
            <w:rPr>
              <w:color w:val="191919"/>
              <w:sz w:val="25"/>
              <w:szCs w:val="25"/>
            </w:rPr>
          </w:rPrChange>
        </w:rPr>
        <w:t>и рождении третьего ребенка предоставляется земельный участок. Можно разработать дополнительные меры стимулирования рождаемости, например выплачивать дополнительные пособия жителям области при рождении первого-второго и так далее ребенка.</w:t>
      </w:r>
    </w:p>
    <w:p w14:paraId="6B0B55F3" w14:textId="77777777" w:rsidR="000B1690" w:rsidRPr="000B1690" w:rsidRDefault="00BD6D37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21" w:author="Olesya Savelyeva" w:date="2022-08-09T11:02:00Z">
            <w:rPr>
              <w:color w:val="191919"/>
              <w:sz w:val="25"/>
              <w:szCs w:val="25"/>
            </w:rPr>
          </w:rPrChange>
        </w:rPr>
      </w:pP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22" w:author="Olesya Savelyeva" w:date="2022-08-09T11:02:00Z">
            <w:rPr>
              <w:color w:val="191919"/>
              <w:sz w:val="25"/>
              <w:szCs w:val="25"/>
            </w:rPr>
          </w:rPrChange>
        </w:rPr>
        <w:t>Привлечение инвес</w:t>
      </w:r>
      <w:r>
        <w:rPr>
          <w:rFonts w:ascii="Times New Roman" w:eastAsia="Times New Roman" w:hAnsi="Times New Roman" w:cs="Times New Roman"/>
          <w:color w:val="191919"/>
          <w:sz w:val="25"/>
          <w:szCs w:val="25"/>
          <w:rPrChange w:id="1723" w:author="Olesya Savelyeva" w:date="2022-08-09T11:02:00Z">
            <w:rPr>
              <w:color w:val="191919"/>
              <w:sz w:val="25"/>
              <w:szCs w:val="25"/>
            </w:rPr>
          </w:rPrChange>
        </w:rPr>
        <w:t>торов, открытие новых рабочих мест, рост благосостояния граждан будут способствовать постепенному выходу Иваново числа дотационных регионов, а также положительно скажется на его имидже.</w:t>
      </w:r>
    </w:p>
    <w:p w14:paraId="2CED3C1F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1724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14:paraId="24283A05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2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26" w:author="Olesya Savelyeva" w:date="2022-08-09T11:02:00Z">
            <w:rPr>
              <w:color w:val="333333"/>
              <w:sz w:val="24"/>
              <w:szCs w:val="24"/>
            </w:rPr>
          </w:rPrChange>
        </w:rPr>
        <w:t>Общественные пространства городской среды играют важную роль в процес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27" w:author="Olesya Savelyeva" w:date="2022-08-09T11:02:00Z">
            <w:rPr>
              <w:color w:val="333333"/>
              <w:sz w:val="24"/>
              <w:szCs w:val="24"/>
            </w:rPr>
          </w:rPrChange>
        </w:rPr>
        <w:t>се жизнедеятельности людей. Комфортное, безопасное и креативное пространство является привлекательным не только для жителей города, но и для туристов и инвесторов, которые положительно влияют на экономическую составляющую города. 2) сохранение ансамблей го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28" w:author="Olesya Savelyeva" w:date="2022-08-09T11:02:00Z">
            <w:rPr>
              <w:color w:val="333333"/>
              <w:sz w:val="24"/>
              <w:szCs w:val="24"/>
            </w:rPr>
          </w:rPrChange>
        </w:rPr>
        <w:t>родской архитектуры, внедрение дизайн-кода (стандарты оформления фасадов, включая вывески, рекламу, сплит-системы, балконы и т.д.);</w:t>
      </w:r>
    </w:p>
    <w:p w14:paraId="3646939B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2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30" w:author="Olesya Savelyeva" w:date="2022-08-09T11:02:00Z">
            <w:rPr>
              <w:color w:val="333333"/>
              <w:sz w:val="24"/>
              <w:szCs w:val="24"/>
            </w:rPr>
          </w:rPrChange>
        </w:rPr>
        <w:t>3) создание современных общественных пространств:</w:t>
      </w:r>
    </w:p>
    <w:p w14:paraId="4C99673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3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3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город-набережная (свежий воздух и волжский простор в каждой точке города), раскрытие ансамблей, общественных зон и комплексов на акваторию р. Волги, активная реорганизация береговой зоны, продолжение формирования транспортно-пешеходной набережной от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33" w:author="Olesya Savelyeva" w:date="2022-08-09T11:02:00Z">
            <w:rPr>
              <w:color w:val="333333"/>
              <w:sz w:val="24"/>
              <w:szCs w:val="24"/>
            </w:rPr>
          </w:rPrChange>
        </w:rPr>
        <w:t>Тракто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34" w:author="Olesya Savelyeva" w:date="2022-08-09T11:02:00Z">
            <w:rPr>
              <w:color w:val="333333"/>
              <w:sz w:val="24"/>
              <w:szCs w:val="24"/>
            </w:rPr>
          </w:rPrChange>
        </w:rPr>
        <w:t>розаводского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35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до Кировского районов Волгограда, вовлечение в оборот неиспользуемых прибрежных земель Красноармейского и Кировского районов Волгограда. Важным условием развития общественных зон и комплексов вдоль р. Волги является строительство 0-й рокадной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36" w:author="Olesya Savelyeva" w:date="2022-08-09T11:02:00Z">
            <w:rPr>
              <w:color w:val="333333"/>
              <w:sz w:val="24"/>
              <w:szCs w:val="24"/>
            </w:rPr>
          </w:rPrChange>
        </w:rPr>
        <w:t>Продольной магистрали в береговой зоне, которая должна иметь выделенные зоны для транспортного движения, автостоянок и пешеходной зоны, набережной, объектов рекреационного обслуживания, игровых комплексов, велодорожек;</w:t>
      </w:r>
    </w:p>
    <w:p w14:paraId="341994E1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3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38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городского центра и создание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39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в каждом районе Волгограда современных общественных центров и пространств, в том числе адаптированных для инвалидов и маломобильных групп населения;</w:t>
      </w:r>
    </w:p>
    <w:p w14:paraId="547144CB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4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41" w:author="Olesya Savelyeva" w:date="2022-08-09T11:02:00Z">
            <w:rPr>
              <w:color w:val="333333"/>
              <w:sz w:val="24"/>
              <w:szCs w:val="24"/>
            </w:rPr>
          </w:rPrChange>
        </w:rPr>
        <w:t>«улица 24/7» (активное и безопасное использование общественных пространств жителями и гостями города 24 ча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42" w:author="Olesya Savelyeva" w:date="2022-08-09T11:02:00Z">
            <w:rPr>
              <w:color w:val="333333"/>
              <w:sz w:val="24"/>
              <w:szCs w:val="24"/>
            </w:rPr>
          </w:rPrChange>
        </w:rPr>
        <w:t>са и 7 дней в неделю);</w:t>
      </w:r>
    </w:p>
    <w:p w14:paraId="1868FD69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4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44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сохранение и использование в современной градостроительной практике специфических градостроительных традиций Царицына – Сталинграда – Волгограда (бульваров, площадей, общественных пространств).</w:t>
      </w:r>
    </w:p>
    <w:p w14:paraId="0ECE5A92" w14:textId="77777777" w:rsidR="000B1690" w:rsidRPr="000B1690" w:rsidRDefault="00BD6D37">
      <w:pPr>
        <w:shd w:val="clear" w:color="auto" w:fill="FFFFFF"/>
        <w:spacing w:after="160" w:line="297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174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46" w:author="Olesya Savelyeva" w:date="2022-08-09T11:02:00Z">
            <w:rPr>
              <w:color w:val="333333"/>
              <w:sz w:val="24"/>
              <w:szCs w:val="24"/>
            </w:rPr>
          </w:rPrChange>
        </w:rPr>
        <w:t>Обеспечение экологического благополучия</w:t>
      </w:r>
    </w:p>
    <w:p w14:paraId="1D755A13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4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48" w:author="Olesya Savelyeva" w:date="2022-08-09T11:02:00Z">
            <w:rPr>
              <w:color w:val="333333"/>
              <w:sz w:val="24"/>
              <w:szCs w:val="24"/>
            </w:rPr>
          </w:rPrChange>
        </w:rPr>
        <w:t>Волгоград является типичным представителем современных индустриальных российских городов, чьи территории характеризуются высокой концентрацией населения, насыщенностью производственных объектов и транспортных средств, что способствует высокому уровню нега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49" w:author="Olesya Savelyeva" w:date="2022-08-09T11:02:00Z">
            <w:rPr>
              <w:color w:val="333333"/>
              <w:sz w:val="24"/>
              <w:szCs w:val="24"/>
            </w:rPr>
          </w:rPrChange>
        </w:rPr>
        <w:t>тивного воздействия на все компоненты окружающей среды.</w:t>
      </w:r>
    </w:p>
    <w:p w14:paraId="3A0D45DF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5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1" w:author="Olesya Savelyeva" w:date="2022-08-09T11:02:00Z">
            <w:rPr>
              <w:color w:val="333333"/>
              <w:sz w:val="24"/>
              <w:szCs w:val="24"/>
            </w:rPr>
          </w:rPrChange>
        </w:rPr>
        <w:t>Цель – обеспечение экологической устойчивости и безопасности систем жизнедеятельности Волгограда.</w:t>
      </w:r>
    </w:p>
    <w:p w14:paraId="2A3E53FB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5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3" w:author="Olesya Savelyeva" w:date="2022-08-09T11:02:00Z">
            <w:rPr>
              <w:color w:val="333333"/>
              <w:sz w:val="24"/>
              <w:szCs w:val="24"/>
            </w:rPr>
          </w:rPrChange>
        </w:rPr>
        <w:t>Ключевые показатели: площадь зеленых насаждений на душу населения (кв. м); уровень утилизации образующ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4" w:author="Olesya Savelyeva" w:date="2022-08-09T11:02:00Z">
            <w:rPr>
              <w:color w:val="333333"/>
              <w:sz w:val="24"/>
              <w:szCs w:val="24"/>
            </w:rPr>
          </w:rPrChange>
        </w:rPr>
        <w:t>ихся отходов (%).</w:t>
      </w:r>
    </w:p>
    <w:p w14:paraId="3428811A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5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6" w:author="Olesya Savelyeva" w:date="2022-08-09T11:02:00Z">
            <w:rPr>
              <w:color w:val="333333"/>
              <w:sz w:val="24"/>
              <w:szCs w:val="24"/>
            </w:rPr>
          </w:rPrChange>
        </w:rPr>
        <w:t>Задачи:</w:t>
      </w:r>
    </w:p>
    <w:p w14:paraId="10ED8FC6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5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8" w:author="Olesya Savelyeva" w:date="2022-08-09T11:02:00Z">
            <w:rPr>
              <w:color w:val="333333"/>
              <w:sz w:val="24"/>
              <w:szCs w:val="24"/>
            </w:rPr>
          </w:rPrChange>
        </w:rPr>
        <w:t>озеленение территории Волгограда (городские леса, территория общего пользования): организация зеленых выходов к р. Волге, сохранение и развитие зеленого «кольца» города, организация природно-рекреационных зон вблизи и в составе жи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59" w:author="Olesya Savelyeva" w:date="2022-08-09T11:02:00Z">
            <w:rPr>
              <w:color w:val="333333"/>
              <w:sz w:val="24"/>
              <w:szCs w:val="24"/>
            </w:rPr>
          </w:rPrChange>
        </w:rPr>
        <w:t>лых массивов, формирование парковых и спортивных зон вдоль всего водного фронта р. Волги; благоустройство и использование для парковых и рекреационных зон и комплексов поймы рек Царицы, Ельшанки и других балочных комплексов и долин малых рек, создание новы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0" w:author="Olesya Savelyeva" w:date="2022-08-09T11:02:00Z">
            <w:rPr>
              <w:color w:val="333333"/>
              <w:sz w:val="24"/>
              <w:szCs w:val="24"/>
            </w:rPr>
          </w:rPrChange>
        </w:rPr>
        <w:t>х объектов зеленого строительства общегородского, районного значения и др.;</w:t>
      </w:r>
    </w:p>
    <w:p w14:paraId="04B163CB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6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2" w:author="Olesya Savelyeva" w:date="2022-08-09T11:02:00Z">
            <w:rPr>
              <w:color w:val="333333"/>
              <w:sz w:val="24"/>
              <w:szCs w:val="24"/>
            </w:rPr>
          </w:rPrChange>
        </w:rPr>
        <w:t>участие в организации деятельности по сбору (в том числе раздельному сбору) и транспортированию твердых коммунальных отходов: внедрение эффективной системы обращения с отходами про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изводства и потребления, уменьшение полигонного складирования отходов и вовлечение их в хозяйственный оборот, экономическое стимулирование деятельности в области обращения с твердыми коммунальными отходами, минимизация вреда, причиняемого окружающей среде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4" w:author="Olesya Savelyeva" w:date="2022-08-09T11:02:00Z">
            <w:rPr>
              <w:color w:val="333333"/>
              <w:sz w:val="24"/>
              <w:szCs w:val="24"/>
            </w:rPr>
          </w:rPrChange>
        </w:rPr>
        <w:t>и т.д.;</w:t>
      </w:r>
    </w:p>
    <w:p w14:paraId="244E137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6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6" w:author="Olesya Savelyeva" w:date="2022-08-09T11:02:00Z">
            <w:rPr>
              <w:color w:val="333333"/>
              <w:sz w:val="24"/>
              <w:szCs w:val="24"/>
            </w:rPr>
          </w:rPrChange>
        </w:rPr>
        <w:t>повышение уровня экологической культуры граждан: экологическое просвещение населения, проведение мероприятий экологической направленности (акции, конкурсы, семинары, конференции), размещение информации экологической направленности в СМИ.</w:t>
      </w:r>
    </w:p>
    <w:p w14:paraId="624CFF2A" w14:textId="77777777" w:rsidR="000B1690" w:rsidRPr="000B1690" w:rsidRDefault="00BD6D37">
      <w:pPr>
        <w:shd w:val="clear" w:color="auto" w:fill="FFFFFF"/>
        <w:spacing w:after="160" w:line="297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176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8" w:author="Olesya Savelyeva" w:date="2022-08-09T11:02:00Z">
            <w:rPr>
              <w:color w:val="333333"/>
              <w:sz w:val="24"/>
              <w:szCs w:val="24"/>
            </w:rPr>
          </w:rPrChange>
        </w:rPr>
        <w:t>Обеспечени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69" w:author="Olesya Savelyeva" w:date="2022-08-09T11:02:00Z">
            <w:rPr>
              <w:color w:val="333333"/>
              <w:sz w:val="24"/>
              <w:szCs w:val="24"/>
            </w:rPr>
          </w:rPrChange>
        </w:rPr>
        <w:t>е транспортной мобильности населения и развитие единой транспортной системы Волгограда</w:t>
      </w:r>
    </w:p>
    <w:p w14:paraId="3EE5C6AC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7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1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Волгоград является крупнейшим транспортным узлом Поволжья, требующим развития инфраструктуры как внешнего автомобильного, железнодорожного, воздушного, водного транспорт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2" w:author="Olesya Savelyeva" w:date="2022-08-09T11:02:00Z">
            <w:rPr>
              <w:color w:val="333333"/>
              <w:sz w:val="24"/>
              <w:szCs w:val="24"/>
            </w:rPr>
          </w:rPrChange>
        </w:rPr>
        <w:t>а, так и внутригородских транспортных коммуникаций.</w:t>
      </w:r>
    </w:p>
    <w:p w14:paraId="10039B3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7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4" w:author="Olesya Savelyeva" w:date="2022-08-09T11:02:00Z">
            <w:rPr>
              <w:color w:val="333333"/>
              <w:sz w:val="24"/>
              <w:szCs w:val="24"/>
            </w:rPr>
          </w:rPrChange>
        </w:rPr>
        <w:t>Обеспечение транспортной мобильности – одна из приоритетных задач формирования удобной городской среды, определяющих возможность активизации экономических, культурных и туристических связей Волгограда и п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5" w:author="Olesya Savelyeva" w:date="2022-08-09T11:02:00Z">
            <w:rPr>
              <w:color w:val="333333"/>
              <w:sz w:val="24"/>
              <w:szCs w:val="24"/>
            </w:rPr>
          </w:rPrChange>
        </w:rPr>
        <w:t>овышения качества жизни его горожан.</w:t>
      </w:r>
    </w:p>
    <w:p w14:paraId="7566419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7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7" w:author="Olesya Savelyeva" w:date="2022-08-09T11:02:00Z">
            <w:rPr>
              <w:color w:val="333333"/>
              <w:sz w:val="24"/>
              <w:szCs w:val="24"/>
            </w:rPr>
          </w:rPrChange>
        </w:rPr>
        <w:t>Цель – обеспечение стандарта транспортной мобильности населения и качества пассажирских перевозок при соблюдении условий комфорта, безопасности, экономичности, экологичности, доступности на основе проведения сбалансиров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78" w:author="Olesya Savelyeva" w:date="2022-08-09T11:02:00Z">
            <w:rPr>
              <w:color w:val="333333"/>
              <w:sz w:val="24"/>
              <w:szCs w:val="24"/>
            </w:rPr>
          </w:rPrChange>
        </w:rPr>
        <w:t>анной транспортной политики.</w:t>
      </w:r>
    </w:p>
    <w:p w14:paraId="6EEEB83C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7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0" w:author="Olesya Savelyeva" w:date="2022-08-09T11:02:00Z">
            <w:rPr>
              <w:color w:val="333333"/>
              <w:sz w:val="24"/>
              <w:szCs w:val="24"/>
            </w:rPr>
          </w:rPrChange>
        </w:rPr>
        <w:t>Ключевые индикаторы: количество перевозимых пассажиров в год общественным транспортом (млн чел.); число лиц, погибших в дорожно-транспортных происшествиях (чел.); доля жителей, удовлетворенных качеством обслуживания на обществе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1" w:author="Olesya Savelyeva" w:date="2022-08-09T11:02:00Z">
            <w:rPr>
              <w:color w:val="333333"/>
              <w:sz w:val="24"/>
              <w:szCs w:val="24"/>
            </w:rPr>
          </w:rPrChange>
        </w:rPr>
        <w:t>нном транспорте (% от числа опрошенных).</w:t>
      </w:r>
    </w:p>
    <w:p w14:paraId="571EBE2C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8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3" w:author="Olesya Savelyeva" w:date="2022-08-09T11:02:00Z">
            <w:rPr>
              <w:color w:val="333333"/>
              <w:sz w:val="24"/>
              <w:szCs w:val="24"/>
            </w:rPr>
          </w:rPrChange>
        </w:rPr>
        <w:t>Задачи:</w:t>
      </w:r>
    </w:p>
    <w:p w14:paraId="517278DF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8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5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единой комплексной транспортной системы Волгограда, интегрированной с единой транспортной системой Российской Федерации;</w:t>
      </w:r>
    </w:p>
    <w:p w14:paraId="2F93E98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8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7" w:author="Olesya Savelyeva" w:date="2022-08-09T11:02:00Z">
            <w:rPr>
              <w:color w:val="333333"/>
              <w:sz w:val="24"/>
              <w:szCs w:val="24"/>
            </w:rPr>
          </w:rPrChange>
        </w:rPr>
        <w:t>модернизация и развитие дорожно-транспортной сети города.</w:t>
      </w:r>
    </w:p>
    <w:p w14:paraId="58723303" w14:textId="77777777" w:rsidR="000B1690" w:rsidRPr="000B1690" w:rsidRDefault="00BD6D37">
      <w:pPr>
        <w:shd w:val="clear" w:color="auto" w:fill="FFFFFF"/>
        <w:spacing w:after="160" w:line="297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178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89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единой ком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0" w:author="Olesya Savelyeva" w:date="2022-08-09T11:02:00Z">
            <w:rPr>
              <w:color w:val="333333"/>
              <w:sz w:val="24"/>
              <w:szCs w:val="24"/>
            </w:rPr>
          </w:rPrChange>
        </w:rPr>
        <w:t>плексной транспортной системы Волгограда, интегрированной с единой транспортной системой Российской Федерации</w:t>
      </w:r>
    </w:p>
    <w:p w14:paraId="301BCD90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9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2" w:author="Olesya Savelyeva" w:date="2022-08-09T11:02:00Z">
            <w:rPr>
              <w:color w:val="333333"/>
              <w:sz w:val="24"/>
              <w:szCs w:val="24"/>
            </w:rPr>
          </w:rPrChange>
        </w:rPr>
        <w:t>В связи с существенным ростом подвижности населения, транспортной нагрузки на улично-дорожную сеть города, неисполнением ряда мероприятий, намечен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3" w:author="Olesya Savelyeva" w:date="2022-08-09T11:02:00Z">
            <w:rPr>
              <w:color w:val="333333"/>
              <w:sz w:val="24"/>
              <w:szCs w:val="24"/>
            </w:rPr>
          </w:rPrChange>
        </w:rPr>
        <w:t>ных в комплексной транспортной системе Волгограда, планируемым комплексная транспортная схема Волгограда требует определенной актуализации.</w:t>
      </w:r>
    </w:p>
    <w:p w14:paraId="35A9CE20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79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5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В основе перспективного развития транспортной системы Волгограда лежит идея концепции градостроительной агломерации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6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«Большой Волгоград». Суть ее в том, чтобы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7" w:author="Olesya Savelyeva" w:date="2022-08-09T11:02:00Z">
            <w:rPr>
              <w:color w:val="333333"/>
              <w:sz w:val="24"/>
              <w:szCs w:val="24"/>
            </w:rPr>
          </w:rPrChange>
        </w:rPr>
        <w:t>транспортно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8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замкнуть «полукольцо», образовавшееся из-за линейного роста Волгограда, г. Волжского и их пригородов вдоль резкой излучины р. Волги, в единое целое и сформировать таким образом градостроительную агломер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799" w:author="Olesya Savelyeva" w:date="2022-08-09T11:02:00Z">
            <w:rPr>
              <w:color w:val="333333"/>
              <w:sz w:val="24"/>
              <w:szCs w:val="24"/>
            </w:rPr>
          </w:rPrChange>
        </w:rPr>
        <w:t>ацию «Большой Волгоград». При этом в центре «Большого Волгограда» окажутся не жилые застройки, а огромный естественный природно-ландшафтный экологический парк – «Волго-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0" w:author="Olesya Savelyeva" w:date="2022-08-09T11:02:00Z">
            <w:rPr>
              <w:color w:val="333333"/>
              <w:sz w:val="24"/>
              <w:szCs w:val="24"/>
            </w:rPr>
          </w:rPrChange>
        </w:rPr>
        <w:t>Ахтубинская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1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пойма». Создание волгоградского транспортного кольца обеспечит переход от ли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2" w:author="Olesya Savelyeva" w:date="2022-08-09T11:02:00Z">
            <w:rPr>
              <w:color w:val="333333"/>
              <w:sz w:val="24"/>
              <w:szCs w:val="24"/>
            </w:rPr>
          </w:rPrChange>
        </w:rPr>
        <w:t>нейной структуры к радиально-кольцевой транспортно-планировочной инфраструктуре.</w:t>
      </w:r>
    </w:p>
    <w:p w14:paraId="4E558009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0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4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 xml:space="preserve">В этой связи предлагается формирование Единой комплексной транспортной системы (далее – ЕКТС) в виде сбалансированной интегрированной интермодальной транспортной системы на 6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5" w:author="Olesya Savelyeva" w:date="2022-08-09T11:02:00Z">
            <w:rPr>
              <w:color w:val="333333"/>
              <w:sz w:val="24"/>
              <w:szCs w:val="24"/>
            </w:rPr>
          </w:rPrChange>
        </w:rPr>
        <w:t>пространственно-временных уровнях:</w:t>
      </w:r>
    </w:p>
    <w:p w14:paraId="411DAE0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0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7" w:author="Olesya Savelyeva" w:date="2022-08-09T11:02:00Z">
            <w:rPr>
              <w:color w:val="333333"/>
              <w:sz w:val="24"/>
              <w:szCs w:val="24"/>
            </w:rPr>
          </w:rPrChange>
        </w:rPr>
        <w:t>1) уровень интеграции с единой транспортной системой Российской Федерации через внешние связи федерального и регионального значения, западный обход Волгограда и транспортные вводы в город, транспортно-пересадочные узлы (д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08" w:author="Olesya Savelyeva" w:date="2022-08-09T11:02:00Z">
            <w:rPr>
              <w:color w:val="333333"/>
              <w:sz w:val="24"/>
              <w:szCs w:val="24"/>
            </w:rPr>
          </w:rPrChange>
        </w:rPr>
        <w:t>алее – ТПУ) и логистические центры федерального и регионального значения.</w:t>
      </w:r>
    </w:p>
    <w:p w14:paraId="2AA993A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0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0" w:author="Olesya Savelyeva" w:date="2022-08-09T11:02:00Z">
            <w:rPr>
              <w:color w:val="333333"/>
              <w:sz w:val="24"/>
              <w:szCs w:val="24"/>
            </w:rPr>
          </w:rPrChange>
        </w:rPr>
        <w:t>Стратегическое пересечение международных транспортных коридоров автомобильного, железнодорожного, воздушного, водного транспорта дает предпосылки к устройству новых транспортно-коммуникационных объектов. В их число войдут западный обход Волгограда с устрой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1" w:author="Olesya Savelyeva" w:date="2022-08-09T11:02:00Z">
            <w:rPr>
              <w:color w:val="333333"/>
              <w:sz w:val="24"/>
              <w:szCs w:val="24"/>
            </w:rPr>
          </w:rPrChange>
        </w:rPr>
        <w:t>ством мостового перехода через р. Волгу и крупного грузового речного порта «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2" w:author="Olesya Savelyeva" w:date="2022-08-09T11:02:00Z">
            <w:rPr>
              <w:color w:val="333333"/>
              <w:sz w:val="24"/>
              <w:szCs w:val="24"/>
            </w:rPr>
          </w:rPrChange>
        </w:rPr>
        <w:t>Татьянка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3" w:author="Olesya Savelyeva" w:date="2022-08-09T11:02:00Z">
            <w:rPr>
              <w:color w:val="333333"/>
              <w:sz w:val="24"/>
              <w:szCs w:val="24"/>
            </w:rPr>
          </w:rPrChange>
        </w:rPr>
        <w:t>» в южной части города, судоходный канал «Волго-Дон-2» в сочетании с крупным транспортно-логистическим центром, связанным скоростными магистралями с международным аэропорто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4" w:author="Olesya Savelyeva" w:date="2022-08-09T11:02:00Z">
            <w:rPr>
              <w:color w:val="333333"/>
              <w:sz w:val="24"/>
              <w:szCs w:val="24"/>
            </w:rPr>
          </w:rPrChange>
        </w:rPr>
        <w:t>м «Волгоград» и аэрокосмическим центром «Байконур», аэропортовый и портовые комплексы. Эффективная интеграция в сеть федеральных автомобильных дорог России обеспечивается через систему модернизированных входов и транспортных развязок на обходе Волгограда 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5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III Продольной магистрали.</w:t>
      </w:r>
    </w:p>
    <w:p w14:paraId="4691B94B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1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7" w:author="Olesya Savelyeva" w:date="2022-08-09T11:02:00Z">
            <w:rPr>
              <w:color w:val="333333"/>
              <w:sz w:val="24"/>
              <w:szCs w:val="24"/>
            </w:rPr>
          </w:rPrChange>
        </w:rPr>
        <w:t>Железнодорожный транспорт обеспечивает внешние связи Волгограда. На смену нынешней системе путей сообщения придут высокоскоростные линии, как в южном, так и северном направлении с выводом грузовых перевозок за пределы Волгограда. В ближайшие годы запланиро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18" w:author="Olesya Savelyeva" w:date="2022-08-09T11:02:00Z">
            <w:rPr>
              <w:color w:val="333333"/>
              <w:sz w:val="24"/>
              <w:szCs w:val="24"/>
            </w:rPr>
          </w:rPrChange>
        </w:rPr>
        <w:t>вано создание ТПУ, включающего реконструкцию железнодорожного вокзала, автовокзала и привокзальной площади как единого комплекса.</w:t>
      </w:r>
    </w:p>
    <w:p w14:paraId="5F7E4D5B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1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0" w:author="Olesya Savelyeva" w:date="2022-08-09T11:02:00Z">
            <w:rPr>
              <w:color w:val="333333"/>
              <w:sz w:val="24"/>
              <w:szCs w:val="24"/>
            </w:rPr>
          </w:rPrChange>
        </w:rPr>
        <w:t>Планируются реконструкция международного аэропорта «Волгоград», также обеспечивающего внешние связи Волгограда, завершение стр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1" w:author="Olesya Savelyeva" w:date="2022-08-09T11:02:00Z">
            <w:rPr>
              <w:color w:val="333333"/>
              <w:sz w:val="24"/>
              <w:szCs w:val="24"/>
            </w:rPr>
          </w:rPrChange>
        </w:rPr>
        <w:t>оительства взлетно-посадочной полосы класса «Б», строительство пассажирского терминала международных воздушных линий, а также крупного транспортно-логистического терминала, которые будут соединены с центром Волгограда линией скоростного электропоезда.</w:t>
      </w:r>
    </w:p>
    <w:p w14:paraId="0B6A9778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2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3" w:author="Olesya Savelyeva" w:date="2022-08-09T11:02:00Z">
            <w:rPr>
              <w:color w:val="333333"/>
              <w:sz w:val="24"/>
              <w:szCs w:val="24"/>
            </w:rPr>
          </w:rPrChange>
        </w:rPr>
        <w:t>Разв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4" w:author="Olesya Savelyeva" w:date="2022-08-09T11:02:00Z">
            <w:rPr>
              <w:color w:val="333333"/>
              <w:sz w:val="24"/>
              <w:szCs w:val="24"/>
            </w:rPr>
          </w:rPrChange>
        </w:rPr>
        <w:t>итие внешних транспортных связей Волгограда обеспечивается также крупнейшей водной транспортной артерией – р. Волгой – благодаря системе каналов в Волго-Донском бассейне. Одним из приоритетов является развитие грузового речного судоходства, особенно сквозн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5" w:author="Olesya Savelyeva" w:date="2022-08-09T11:02:00Z">
            <w:rPr>
              <w:color w:val="333333"/>
              <w:sz w:val="24"/>
              <w:szCs w:val="24"/>
            </w:rPr>
          </w:rPrChange>
        </w:rPr>
        <w:t>ыми маршрутами из Санкт-Петербурга и Москвы в направлении южных регионов России. В настоящее время возможности навигации по рекам практически не используются или используются неэффективно, хотя для транспортировки грузов по водным путям требуется намного м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6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еньше средств, чем по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7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автомобильным дорогам. Важнейшим условием является создание портовой инфраструктуры;</w:t>
      </w:r>
    </w:p>
    <w:p w14:paraId="1341904B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2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29" w:author="Olesya Savelyeva" w:date="2022-08-09T11:02:00Z">
            <w:rPr>
              <w:color w:val="333333"/>
              <w:sz w:val="24"/>
              <w:szCs w:val="24"/>
            </w:rPr>
          </w:rPrChange>
        </w:rPr>
        <w:t>2) уровень общегородских (агломерационных) связей в виде транспортных диаметров с комплексом многоуровневых транспортных развязок, городских ТПУ и ло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0" w:author="Olesya Savelyeva" w:date="2022-08-09T11:02:00Z">
            <w:rPr>
              <w:color w:val="333333"/>
              <w:sz w:val="24"/>
              <w:szCs w:val="24"/>
            </w:rPr>
          </w:rPrChange>
        </w:rPr>
        <w:t>гистических центров с системой перехватывающих парковок, объединяющих все виды транспорта в единую комплексную транспортную систему:</w:t>
      </w:r>
    </w:p>
    <w:p w14:paraId="55493B7A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3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2" w:author="Olesya Savelyeva" w:date="2022-08-09T11:02:00Z">
            <w:rPr>
              <w:color w:val="333333"/>
              <w:sz w:val="24"/>
              <w:szCs w:val="24"/>
            </w:rPr>
          </w:rPrChange>
        </w:rPr>
        <w:t>I, II, III, 0-я рокадная Продольные магистрали с транспортными развязками;</w:t>
      </w:r>
    </w:p>
    <w:p w14:paraId="757B93EE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3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4" w:author="Olesya Savelyeva" w:date="2022-08-09T11:02:00Z">
            <w:rPr>
              <w:color w:val="333333"/>
              <w:sz w:val="24"/>
              <w:szCs w:val="24"/>
            </w:rPr>
          </w:rPrChange>
        </w:rPr>
        <w:t>железнодорожный диаметр с 9 ТПУ и современными э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5" w:author="Olesya Savelyeva" w:date="2022-08-09T11:02:00Z">
            <w:rPr>
              <w:color w:val="333333"/>
              <w:sz w:val="24"/>
              <w:szCs w:val="24"/>
            </w:rPr>
          </w:rPrChange>
        </w:rPr>
        <w:t>лектропоездами и подъездом к международному аэропорту «Волгоград»;</w:t>
      </w:r>
    </w:p>
    <w:p w14:paraId="20E6FEC9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3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7" w:author="Olesya Savelyeva" w:date="2022-08-09T11:02:00Z">
            <w:rPr>
              <w:color w:val="333333"/>
              <w:sz w:val="24"/>
              <w:szCs w:val="24"/>
            </w:rPr>
          </w:rPrChange>
        </w:rPr>
        <w:t>речной диаметр с пристанями, расположенными на поперечных связях с ТПУ на железнодорожном диаметре;</w:t>
      </w:r>
    </w:p>
    <w:p w14:paraId="58C91918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3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39" w:author="Olesya Savelyeva" w:date="2022-08-09T11:02:00Z">
            <w:rPr>
              <w:color w:val="333333"/>
              <w:sz w:val="24"/>
              <w:szCs w:val="24"/>
            </w:rPr>
          </w:rPrChange>
        </w:rPr>
        <w:t>воздушный диаметр вертолетного транспорта с посадочными площадками;</w:t>
      </w:r>
    </w:p>
    <w:p w14:paraId="35D490C6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4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1" w:author="Olesya Savelyeva" w:date="2022-08-09T11:02:00Z">
            <w:rPr>
              <w:color w:val="333333"/>
              <w:sz w:val="24"/>
              <w:szCs w:val="24"/>
            </w:rPr>
          </w:rPrChange>
        </w:rPr>
        <w:t>автодорожный диаметр,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с востока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3" w:author="Olesya Savelyeva" w:date="2022-08-09T11:02:00Z">
            <w:rPr>
              <w:color w:val="333333"/>
              <w:sz w:val="24"/>
              <w:szCs w:val="24"/>
            </w:rPr>
          </w:rPrChange>
        </w:rPr>
        <w:t>на запад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4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формируемый мостовым переходом через р. Волгу и подходами к нему, соединяющими федеральную дорогу М-6 и восточное направление на Сибирь и Казахстан, который позволит усилить агломерационные связи Волгограда и далее – дополнительные связ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5" w:author="Olesya Savelyeva" w:date="2022-08-09T11:02:00Z">
            <w:rPr>
              <w:color w:val="333333"/>
              <w:sz w:val="24"/>
              <w:szCs w:val="24"/>
            </w:rPr>
          </w:rPrChange>
        </w:rPr>
        <w:t>и с г. Астраханью;</w:t>
      </w:r>
    </w:p>
    <w:p w14:paraId="36C2DAB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4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7" w:author="Olesya Savelyeva" w:date="2022-08-09T11:02:00Z">
            <w:rPr>
              <w:color w:val="333333"/>
              <w:sz w:val="24"/>
              <w:szCs w:val="24"/>
            </w:rPr>
          </w:rPrChange>
        </w:rPr>
        <w:t>3) уровень сбора транспортных и пассажирских потоков через систему сегментного (районного) объединения поперечных транспортных линий на базе транспортных диаметров и центрального кольца:</w:t>
      </w:r>
    </w:p>
    <w:p w14:paraId="6C4D6FB3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4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49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радиальных направлений и формирования сво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0" w:author="Olesya Savelyeva" w:date="2022-08-09T11:02:00Z">
            <w:rPr>
              <w:color w:val="333333"/>
              <w:sz w:val="24"/>
              <w:szCs w:val="24"/>
            </w:rPr>
          </w:rPrChange>
        </w:rPr>
        <w:t>еобразных транспортных петель («Кольца-овалы») на основе объединения 0-й рокадной,    I, II, III Продольных магистралей;</w:t>
      </w:r>
    </w:p>
    <w:p w14:paraId="71C32255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5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2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устройство кольцевой магистрали в центральной части Волгограда.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3" w:author="Olesya Savelyeva" w:date="2022-08-09T11:02:00Z">
            <w:rPr>
              <w:color w:val="333333"/>
              <w:sz w:val="24"/>
              <w:szCs w:val="24"/>
            </w:rPr>
          </w:rPrChange>
        </w:rPr>
        <w:t>Внутрикольцевая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4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территория разбивается на 6 «транспортных ячеек», в кот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5" w:author="Olesya Savelyeva" w:date="2022-08-09T11:02:00Z">
            <w:rPr>
              <w:color w:val="333333"/>
              <w:sz w:val="24"/>
              <w:szCs w:val="24"/>
            </w:rPr>
          </w:rPrChange>
        </w:rPr>
        <w:t>орые транспорт может въезжать только с кольца. Автомобильные сообщения между «транспортными ячейками» осуществляются по кольцевой дороге, окружающей центр Волгограда. Вдоль этой дороги размещены «перехватывающие» паркинги. Передвижение между «транспортными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6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ячейками» внутри кольца осуществляется на общественном транспорте;</w:t>
      </w:r>
    </w:p>
    <w:p w14:paraId="6608FDE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5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58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системы «подвозящих» поперечных транспортных связей с ТПУ;</w:t>
      </w:r>
    </w:p>
    <w:p w14:paraId="02017DD5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5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0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дорожных сегментов районов Волгограда. В дорожных сегментах должны быть развиты внутрирайонные связи, параллель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1" w:author="Olesya Savelyeva" w:date="2022-08-09T11:02:00Z">
            <w:rPr>
              <w:color w:val="333333"/>
              <w:sz w:val="24"/>
              <w:szCs w:val="24"/>
            </w:rPr>
          </w:rPrChange>
        </w:rPr>
        <w:t>ные и перпендикулярные продольным магистралям;</w:t>
      </w:r>
    </w:p>
    <w:p w14:paraId="0E4511F9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6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3" w:author="Olesya Savelyeva" w:date="2022-08-09T11:02:00Z">
            <w:rPr>
              <w:color w:val="333333"/>
              <w:sz w:val="24"/>
              <w:szCs w:val="24"/>
            </w:rPr>
          </w:rPrChange>
        </w:rPr>
        <w:t>устройство многоуровневых развязок и ТПУ на основных магистралях города – транспортных диаметрах, объединяющих в себе все виды транспорта в ЕКТС города;</w:t>
      </w:r>
    </w:p>
    <w:p w14:paraId="0ACF3CC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6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5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4) уровень удобного и безопасного «доступа» к объектам ж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6" w:author="Olesya Savelyeva" w:date="2022-08-09T11:02:00Z">
            <w:rPr>
              <w:color w:val="333333"/>
              <w:sz w:val="24"/>
              <w:szCs w:val="24"/>
            </w:rPr>
          </w:rPrChange>
        </w:rPr>
        <w:t>илой, общественной и иной инфраструктур (местам проживания, образования, культуры и т.п.), который включает в себя:</w:t>
      </w:r>
    </w:p>
    <w:p w14:paraId="4B5B5511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6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8" w:author="Olesya Savelyeva" w:date="2022-08-09T11:02:00Z">
            <w:rPr>
              <w:color w:val="333333"/>
              <w:sz w:val="24"/>
              <w:szCs w:val="24"/>
            </w:rPr>
          </w:rPrChange>
        </w:rPr>
        <w:t>участки соединения с линиями «сбора», подъезды к объектам инфраструктуры с применением различных мероприятий по «успокоению движения» с мест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69" w:author="Olesya Savelyeva" w:date="2022-08-09T11:02:00Z">
            <w:rPr>
              <w:color w:val="333333"/>
              <w:sz w:val="24"/>
              <w:szCs w:val="24"/>
            </w:rPr>
          </w:rPrChange>
        </w:rPr>
        <w:t>ами для кратковременной остановки или парковки автомобилей;</w:t>
      </w:r>
    </w:p>
    <w:p w14:paraId="09DB3E8D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7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1" w:author="Olesya Savelyeva" w:date="2022-08-09T11:02:00Z">
            <w:rPr>
              <w:color w:val="333333"/>
              <w:sz w:val="24"/>
              <w:szCs w:val="24"/>
            </w:rPr>
          </w:rPrChange>
        </w:rPr>
        <w:t>устройство пешеходных зон в центральной торгово-прогулочной части города;</w:t>
      </w:r>
    </w:p>
    <w:p w14:paraId="3AFB64BD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7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3" w:author="Olesya Savelyeva" w:date="2022-08-09T11:02:00Z">
            <w:rPr>
              <w:color w:val="333333"/>
              <w:sz w:val="24"/>
              <w:szCs w:val="24"/>
            </w:rPr>
          </w:rPrChange>
        </w:rPr>
        <w:t>формирование сети транспортных и прогулочных велосипедных дорожек;</w:t>
      </w:r>
    </w:p>
    <w:p w14:paraId="5954855E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7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5" w:author="Olesya Savelyeva" w:date="2022-08-09T11:02:00Z">
            <w:rPr>
              <w:color w:val="333333"/>
              <w:sz w:val="24"/>
              <w:szCs w:val="24"/>
            </w:rPr>
          </w:rPrChange>
        </w:rPr>
        <w:t>5) уровень объединения общественного транспорта в едину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6" w:author="Olesya Savelyeva" w:date="2022-08-09T11:02:00Z">
            <w:rPr>
              <w:color w:val="333333"/>
              <w:sz w:val="24"/>
              <w:szCs w:val="24"/>
            </w:rPr>
          </w:rPrChange>
        </w:rPr>
        <w:t>ю городскую систему в сочетании с мерами по ограничению использования личного и грузового транспорта в отдельных зонах города:</w:t>
      </w:r>
    </w:p>
    <w:p w14:paraId="1A8D57C5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7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8" w:author="Olesya Savelyeva" w:date="2022-08-09T11:02:00Z">
            <w:rPr>
              <w:color w:val="333333"/>
              <w:sz w:val="24"/>
              <w:szCs w:val="24"/>
            </w:rPr>
          </w:rPrChange>
        </w:rPr>
        <w:t>весь общественный транспорт, оказывающий услуги по перевозке пассажиров в городе, независимо от организационно-правовой формы объ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79" w:author="Olesya Savelyeva" w:date="2022-08-09T11:02:00Z">
            <w:rPr>
              <w:color w:val="333333"/>
              <w:sz w:val="24"/>
              <w:szCs w:val="24"/>
            </w:rPr>
          </w:rPrChange>
        </w:rPr>
        <w:t>единяется в единый транспортный союз. Этот союз регулирует взаимодействие различных видов транспорта по вопросам расписания движения, тарифной политики, по единому билету, а также обеспечивает единое информационное поле для пассажиров через единую автомати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0" w:author="Olesya Savelyeva" w:date="2022-08-09T11:02:00Z">
            <w:rPr>
              <w:color w:val="333333"/>
              <w:sz w:val="24"/>
              <w:szCs w:val="24"/>
            </w:rPr>
          </w:rPrChange>
        </w:rPr>
        <w:t>зированную систему управления движением;</w:t>
      </w:r>
    </w:p>
    <w:p w14:paraId="3B6CD44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8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2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существующего скоростного трамвая («метротрама») с устройством третьей очереди – до Волгоградского государственного университета;</w:t>
      </w:r>
    </w:p>
    <w:p w14:paraId="59181B4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8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4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единой системы городского общественного электротранспорта на базе 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5" w:author="Olesya Savelyeva" w:date="2022-08-09T11:02:00Z">
            <w:rPr>
              <w:color w:val="333333"/>
              <w:sz w:val="24"/>
              <w:szCs w:val="24"/>
            </w:rPr>
          </w:rPrChange>
        </w:rPr>
        <w:t>инии «метротрама», связывающей между собой разрозненные образования сетей обычного трамвая и троллейбуса;</w:t>
      </w:r>
    </w:p>
    <w:p w14:paraId="0CDB6630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8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7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скоростного автобусного сообщения по транспортным диаметрам;</w:t>
      </w:r>
    </w:p>
    <w:p w14:paraId="57EBE86C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8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89" w:author="Olesya Savelyeva" w:date="2022-08-09T11:02:00Z">
            <w:rPr>
              <w:color w:val="333333"/>
              <w:sz w:val="24"/>
              <w:szCs w:val="24"/>
            </w:rPr>
          </w:rPrChange>
        </w:rPr>
        <w:t>формирование широкой сети «подвозящих» маршрутов с автобусами разной вместимости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0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к ТПУ, станциям «метротрама», остановочным пунктам пригородной железной дороги и пристаням, открытие новых линий, в том числе на связях с площадками нового строительства, на связях дальних районов Волгограда с общегородским центром и между собой, в частно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1" w:author="Olesya Savelyeva" w:date="2022-08-09T11:02:00Z">
            <w:rPr>
              <w:color w:val="333333"/>
              <w:sz w:val="24"/>
              <w:szCs w:val="24"/>
            </w:rPr>
          </w:rPrChange>
        </w:rPr>
        <w:t>сти, на скоростной дороге, магистралях непрерывного движения и ряде магистральных улиц и дорог общегородского значения;</w:t>
      </w:r>
    </w:p>
    <w:p w14:paraId="10405ECA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9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3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системы ТПУ, различных по уровню и значимости, (схема расположения ТПУ приведена в приложении 3 «Схема расположения транспортно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4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-пересадочных узлов Волгограда (ТПУ)» к стратегии). Основой для выявления ТПУ послужили места пересечения маршрутов движения основного вида транспорта – электротранспорта (электропоезда, трамвая, троллейбуса) с маршрутами автобусов и маршрутных такси, где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5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происходит массовая пересадка пассажиров с одного вида транспорта на другой. Устройство ТПУ позволит создать транспортную систему мирового уровня: интеграцию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6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всех видов транспорта, распределение перевозок разными видами транспорта, увеличение пассажиропото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7" w:author="Olesya Savelyeva" w:date="2022-08-09T11:02:00Z">
            <w:rPr>
              <w:color w:val="333333"/>
              <w:sz w:val="24"/>
              <w:szCs w:val="24"/>
            </w:rPr>
          </w:rPrChange>
        </w:rPr>
        <w:t>ка общественного транспорта, сокращение затрат на обслуживание парка и топливо в расчете на пассажира;</w:t>
      </w:r>
    </w:p>
    <w:p w14:paraId="10811FE9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89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899" w:author="Olesya Savelyeva" w:date="2022-08-09T11:02:00Z">
            <w:rPr>
              <w:color w:val="333333"/>
              <w:sz w:val="24"/>
              <w:szCs w:val="24"/>
            </w:rPr>
          </w:rPrChange>
        </w:rPr>
        <w:t>усиление роли железнодорожного транспорта в освоении городских пассажирских перевозок за счет строительства новых и реконструкции существующих путей, вывода движения грузовых поездов преимущественно за пределы городской застройки (путепровод «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0" w:author="Olesya Savelyeva" w:date="2022-08-09T11:02:00Z">
            <w:rPr>
              <w:color w:val="333333"/>
              <w:sz w:val="24"/>
              <w:szCs w:val="24"/>
            </w:rPr>
          </w:rPrChange>
        </w:rPr>
        <w:t>Татьянка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1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– Ка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2" w:author="Olesya Savelyeva" w:date="2022-08-09T11:02:00Z">
            <w:rPr>
              <w:color w:val="333333"/>
              <w:sz w:val="24"/>
              <w:szCs w:val="24"/>
            </w:rPr>
          </w:rPrChange>
        </w:rPr>
        <w:t>нальная») и использование освободившихся путей для пуска городского железнодорожного транспорта, организации удобных подъездов городского транспорта к станциям и остановочным платформам;</w:t>
      </w:r>
    </w:p>
    <w:p w14:paraId="44B1EDC8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0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4" w:author="Olesya Savelyeva" w:date="2022-08-09T11:02:00Z">
            <w:rPr>
              <w:color w:val="333333"/>
              <w:sz w:val="24"/>
              <w:szCs w:val="24"/>
            </w:rPr>
          </w:rPrChange>
        </w:rPr>
        <w:t>включение водного транспорта во внутригородские пассажирские перевозк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5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и, развитие культурно-бытовых поездок населения, экскурсионных и прогулочных направлений путем создания нового внутригородского маршрута «ул. им.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6" w:author="Olesya Savelyeva" w:date="2022-08-09T11:02:00Z">
            <w:rPr>
              <w:color w:val="333333"/>
              <w:sz w:val="24"/>
              <w:szCs w:val="24"/>
            </w:rPr>
          </w:rPrChange>
        </w:rPr>
        <w:t>Кастерина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7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– Красноармейский район» с заходом на о.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8" w:author="Olesya Savelyeva" w:date="2022-08-09T11:02:00Z">
            <w:rPr>
              <w:color w:val="333333"/>
              <w:sz w:val="24"/>
              <w:szCs w:val="24"/>
            </w:rPr>
          </w:rPrChange>
        </w:rPr>
        <w:t>Сарпинский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09" w:author="Olesya Savelyeva" w:date="2022-08-09T11:02:00Z">
            <w:rPr>
              <w:color w:val="333333"/>
              <w:sz w:val="24"/>
              <w:szCs w:val="24"/>
            </w:rPr>
          </w:rPrChange>
        </w:rPr>
        <w:t>;</w:t>
      </w:r>
    </w:p>
    <w:p w14:paraId="78FBFE13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1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1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воздушного транспорта путем создания в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2" w:author="Olesya Savelyeva" w:date="2022-08-09T11:02:00Z">
            <w:rPr>
              <w:color w:val="333333"/>
              <w:sz w:val="24"/>
              <w:szCs w:val="24"/>
            </w:rPr>
          </w:rPrChange>
        </w:rPr>
        <w:t>ертолетных линий с системой посадочных площадок для нужд скорой медицинской помощи и служб чрезвычайных ситуаций;</w:t>
      </w:r>
    </w:p>
    <w:p w14:paraId="764F18BC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1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4" w:author="Olesya Savelyeva" w:date="2022-08-09T11:02:00Z">
            <w:rPr>
              <w:color w:val="333333"/>
              <w:sz w:val="24"/>
              <w:szCs w:val="24"/>
            </w:rPr>
          </w:rPrChange>
        </w:rPr>
        <w:t>введение единого «Электронного проездного» на общественный транспорт внутригородского значения;</w:t>
      </w:r>
    </w:p>
    <w:p w14:paraId="5374CB9F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1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6" w:author="Olesya Savelyeva" w:date="2022-08-09T11:02:00Z">
            <w:rPr>
              <w:color w:val="333333"/>
              <w:sz w:val="24"/>
              <w:szCs w:val="24"/>
            </w:rPr>
          </w:rPrChange>
        </w:rPr>
        <w:t>6) уровень современного управления движением 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7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состоянием улично-дорожной сети и искусственных сооружений через единый центр управления с использованием:</w:t>
      </w:r>
    </w:p>
    <w:p w14:paraId="42B47F2F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1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19" w:author="Olesya Savelyeva" w:date="2022-08-09T11:02:00Z">
            <w:rPr>
              <w:color w:val="333333"/>
              <w:sz w:val="24"/>
              <w:szCs w:val="24"/>
            </w:rPr>
          </w:rPrChange>
        </w:rPr>
        <w:t>спутниковых навигационных систем;</w:t>
      </w:r>
    </w:p>
    <w:p w14:paraId="2180018C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2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1" w:author="Olesya Savelyeva" w:date="2022-08-09T11:02:00Z">
            <w:rPr>
              <w:color w:val="333333"/>
              <w:sz w:val="24"/>
              <w:szCs w:val="24"/>
            </w:rPr>
          </w:rPrChange>
        </w:rPr>
        <w:t>систем управления общественным транспортом с предоставлением ему условий приоритетного скоростного, регламентирова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2" w:author="Olesya Savelyeva" w:date="2022-08-09T11:02:00Z">
            <w:rPr>
              <w:color w:val="333333"/>
              <w:sz w:val="24"/>
              <w:szCs w:val="24"/>
            </w:rPr>
          </w:rPrChange>
        </w:rPr>
        <w:t>нного движения;</w:t>
      </w:r>
    </w:p>
    <w:p w14:paraId="46C818AC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2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4" w:author="Olesya Savelyeva" w:date="2022-08-09T11:02:00Z">
            <w:rPr>
              <w:color w:val="333333"/>
              <w:sz w:val="24"/>
              <w:szCs w:val="24"/>
            </w:rPr>
          </w:rPrChange>
        </w:rPr>
        <w:t>наземных телекоммуникационных систем, включающих в себя светофоры с системами видеонаблюдения и видеофиксации, оценки режимов движения и др.;</w:t>
      </w:r>
    </w:p>
    <w:p w14:paraId="05675CE6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2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6" w:author="Olesya Savelyeva" w:date="2022-08-09T11:02:00Z">
            <w:rPr>
              <w:color w:val="333333"/>
              <w:sz w:val="24"/>
              <w:szCs w:val="24"/>
            </w:rPr>
          </w:rPrChange>
        </w:rPr>
        <w:t>систем датчиков погодных условий, состояния покрытия, объединенных с системой управления состояние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7" w:author="Olesya Savelyeva" w:date="2022-08-09T11:02:00Z">
            <w:rPr>
              <w:color w:val="333333"/>
              <w:sz w:val="24"/>
              <w:szCs w:val="24"/>
            </w:rPr>
          </w:rPrChange>
        </w:rPr>
        <w:t>м автомобильных дорог;</w:t>
      </w:r>
    </w:p>
    <w:p w14:paraId="696391EF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2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29" w:author="Olesya Savelyeva" w:date="2022-08-09T11:02:00Z">
            <w:rPr>
              <w:color w:val="333333"/>
              <w:sz w:val="24"/>
              <w:szCs w:val="24"/>
            </w:rPr>
          </w:rPrChange>
        </w:rPr>
        <w:t>систем оповещения служб чрезвычайных ситуаций и скорой помощи;</w:t>
      </w:r>
    </w:p>
    <w:p w14:paraId="2BE26860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3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1" w:author="Olesya Savelyeva" w:date="2022-08-09T11:02:00Z">
            <w:rPr>
              <w:color w:val="333333"/>
              <w:sz w:val="24"/>
              <w:szCs w:val="24"/>
            </w:rPr>
          </w:rPrChange>
        </w:rPr>
        <w:t>автоматических систем скоростного вождения автомобиля без участия водителей на отдельных наиболее напряженных специально оборудованных участках дорог.</w:t>
      </w:r>
    </w:p>
    <w:p w14:paraId="27CAE997" w14:textId="77777777" w:rsidR="000B1690" w:rsidRPr="000B1690" w:rsidRDefault="00BD6D37">
      <w:pPr>
        <w:shd w:val="clear" w:color="auto" w:fill="FFFFFF"/>
        <w:spacing w:after="160" w:line="297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193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3" w:author="Olesya Savelyeva" w:date="2022-08-09T11:02:00Z">
            <w:rPr>
              <w:color w:val="333333"/>
              <w:sz w:val="24"/>
              <w:szCs w:val="24"/>
            </w:rPr>
          </w:rPrChange>
        </w:rPr>
        <w:t>Модернизация и разв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4" w:author="Olesya Savelyeva" w:date="2022-08-09T11:02:00Z">
            <w:rPr>
              <w:color w:val="333333"/>
              <w:sz w:val="24"/>
              <w:szCs w:val="24"/>
            </w:rPr>
          </w:rPrChange>
        </w:rPr>
        <w:t>итие дорожно-транспортной сети города</w:t>
      </w:r>
    </w:p>
    <w:p w14:paraId="2E7020F8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3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6" w:author="Olesya Savelyeva" w:date="2022-08-09T11:02:00Z">
            <w:rPr>
              <w:color w:val="333333"/>
              <w:sz w:val="24"/>
              <w:szCs w:val="24"/>
            </w:rPr>
          </w:rPrChange>
        </w:rPr>
        <w:t>Задачи:</w:t>
      </w:r>
    </w:p>
    <w:p w14:paraId="1EAD9F2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3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8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развитие транспортных связей в продольном направлении путем строительства и реконструкции уличной сети: продолжение на юг                              (I Продольная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39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 xml:space="preserve">магистраль – ул. Рабоче-Крестьянская – ул.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0" w:author="Olesya Savelyeva" w:date="2022-08-09T11:02:00Z">
            <w:rPr>
              <w:color w:val="333333"/>
              <w:sz w:val="24"/>
              <w:szCs w:val="24"/>
            </w:rPr>
          </w:rPrChange>
        </w:rPr>
        <w:t>Эл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1" w:author="Olesya Savelyeva" w:date="2022-08-09T11:02:00Z">
            <w:rPr>
              <w:color w:val="333333"/>
              <w:sz w:val="24"/>
              <w:szCs w:val="24"/>
            </w:rPr>
          </w:rPrChange>
        </w:rPr>
        <w:t>ектролесовская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2" w:author="Olesya Savelyeva" w:date="2022-08-09T11:02:00Z">
            <w:rPr>
              <w:color w:val="333333"/>
              <w:sz w:val="24"/>
              <w:szCs w:val="24"/>
            </w:rPr>
          </w:rPrChange>
        </w:rPr>
        <w:t>), организация западного дублера II Продольной магистрали (ул. Московская,    ул. им. Полины Осипенко, ул. им. Азизбекова, ул. Феодосийская), продолжение строительства в южном направлении набережной р. Волги (0-я рокадная Продольная магистрал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ь), реконструкция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4" w:author="Olesya Savelyeva" w:date="2022-08-09T11:02:00Z">
            <w:rPr>
              <w:color w:val="333333"/>
              <w:sz w:val="24"/>
              <w:szCs w:val="24"/>
            </w:rPr>
          </w:rPrChange>
        </w:rPr>
        <w:t>пр-кта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5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им. Маршала Советского Союза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6" w:author="Olesya Savelyeva" w:date="2022-08-09T11:02:00Z">
            <w:rPr>
              <w:color w:val="333333"/>
              <w:sz w:val="24"/>
              <w:szCs w:val="24"/>
            </w:rPr>
          </w:rPrChange>
        </w:rPr>
        <w:t>Г.К.Жукова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7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в Дзержинском районе Волгограда, комплексное благоустройство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8" w:author="Olesya Savelyeva" w:date="2022-08-09T11:02:00Z">
            <w:rPr>
              <w:color w:val="333333"/>
              <w:sz w:val="24"/>
              <w:szCs w:val="24"/>
            </w:rPr>
          </w:rPrChange>
        </w:rPr>
        <w:t>пр-кта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49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им. Маршала Советского Союза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0" w:author="Olesya Savelyeva" w:date="2022-08-09T11:02:00Z">
            <w:rPr>
              <w:color w:val="333333"/>
              <w:sz w:val="24"/>
              <w:szCs w:val="24"/>
            </w:rPr>
          </w:rPrChange>
        </w:rPr>
        <w:t>Г.К.Жукова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1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и ш. Авиаторов;</w:t>
      </w:r>
    </w:p>
    <w:p w14:paraId="05BEE1C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5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3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трасс общегородского значения в поперечном направлении в ц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4" w:author="Olesya Savelyeva" w:date="2022-08-09T11:02:00Z">
            <w:rPr>
              <w:color w:val="333333"/>
              <w:sz w:val="24"/>
              <w:szCs w:val="24"/>
            </w:rPr>
          </w:rPrChange>
        </w:rPr>
        <w:t>елях разгрузки магистральной сети, обеспечивающих дополнительные транспортные связи между продольными магистралями, с обходной дорогой, подходами внешних автодорог, а также с площадками нового строительства: магистраль вдоль железнодорожной линии от плотин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5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ы ГЭС, дублеры             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6" w:author="Olesya Savelyeva" w:date="2022-08-09T11:02:00Z">
            <w:rPr>
              <w:color w:val="333333"/>
              <w:sz w:val="24"/>
              <w:szCs w:val="24"/>
            </w:rPr>
          </w:rPrChange>
        </w:rPr>
        <w:t>пр-кта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7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им. Маршала Советского Союза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8" w:author="Olesya Savelyeva" w:date="2022-08-09T11:02:00Z">
            <w:rPr>
              <w:color w:val="333333"/>
              <w:sz w:val="24"/>
              <w:szCs w:val="24"/>
            </w:rPr>
          </w:rPrChange>
        </w:rPr>
        <w:t>Г.К.Жукова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59" w:author="Olesya Savelyeva" w:date="2022-08-09T11:02:00Z">
            <w:rPr>
              <w:color w:val="333333"/>
              <w:sz w:val="24"/>
              <w:szCs w:val="24"/>
            </w:rPr>
          </w:rPrChange>
        </w:rPr>
        <w:t>, ул. Ардатовской,                 ул. им. Неждановой, ул. 40 лет ВЛКСМ и др.;</w:t>
      </w:r>
    </w:p>
    <w:p w14:paraId="06E83D8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6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1" w:author="Olesya Savelyeva" w:date="2022-08-09T11:02:00Z">
            <w:rPr>
              <w:color w:val="333333"/>
              <w:sz w:val="24"/>
              <w:szCs w:val="24"/>
            </w:rPr>
          </w:rPrChange>
        </w:rPr>
        <w:t>прокладка ряда магистральных улиц вдоль железнодорожных линий с использованием существующей улично-доро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2" w:author="Olesya Savelyeva" w:date="2022-08-09T11:02:00Z">
            <w:rPr>
              <w:color w:val="333333"/>
              <w:sz w:val="24"/>
              <w:szCs w:val="24"/>
            </w:rPr>
          </w:rPrChange>
        </w:rPr>
        <w:t>жной сети промышленно-коммунальных районов, создание единой системы магистральных улиц и дорог для пропуска основных потоков грузового автотранспорта;</w:t>
      </w:r>
    </w:p>
    <w:p w14:paraId="168D1A4B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63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4" w:author="Olesya Savelyeva" w:date="2022-08-09T11:02:00Z">
            <w:rPr>
              <w:color w:val="333333"/>
              <w:sz w:val="24"/>
              <w:szCs w:val="24"/>
            </w:rPr>
          </w:rPrChange>
        </w:rPr>
        <w:t>развитие сети магистральных улиц районного значения для улучшения транспортного обслуживания жилых районо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5" w:author="Olesya Savelyeva" w:date="2022-08-09T11:02:00Z">
            <w:rPr>
              <w:color w:val="333333"/>
              <w:sz w:val="24"/>
              <w:szCs w:val="24"/>
            </w:rPr>
          </w:rPrChange>
        </w:rPr>
        <w:t>в Волгограда и обеспечения надлежащей плотности транспортной сети в целом и ее пешеходной доступности, развитие сети дорог с твердым покрытием на территориях индивидуальной жилой застройки;</w:t>
      </w:r>
    </w:p>
    <w:p w14:paraId="3E36763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6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7" w:author="Olesya Savelyeva" w:date="2022-08-09T11:02:00Z">
            <w:rPr>
              <w:color w:val="333333"/>
              <w:sz w:val="24"/>
              <w:szCs w:val="24"/>
            </w:rPr>
          </w:rPrChange>
        </w:rPr>
        <w:t>оснащение магистральной улично-дорожной сети необходимыми транспор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68" w:author="Olesya Savelyeva" w:date="2022-08-09T11:02:00Z">
            <w:rPr>
              <w:color w:val="333333"/>
              <w:sz w:val="24"/>
              <w:szCs w:val="24"/>
            </w:rPr>
          </w:rPrChange>
        </w:rPr>
        <w:t>тными сооружениями – мостами, путепроводами и транспортными развязками в разных уровнях, внеуличными пешеходными переходами;</w:t>
      </w:r>
    </w:p>
    <w:p w14:paraId="4A618341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6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0" w:author="Olesya Savelyeva" w:date="2022-08-09T11:02:00Z">
            <w:rPr>
              <w:color w:val="333333"/>
              <w:sz w:val="24"/>
              <w:szCs w:val="24"/>
            </w:rPr>
          </w:rPrChange>
        </w:rPr>
        <w:t>разгрузка центра Волгограда от легковых автомобилей путем отвода транзитного движения, создание «перехватывающих» автостоянок у въе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1" w:author="Olesya Savelyeva" w:date="2022-08-09T11:02:00Z">
            <w:rPr>
              <w:color w:val="333333"/>
              <w:sz w:val="24"/>
              <w:szCs w:val="24"/>
            </w:rPr>
          </w:rPrChange>
        </w:rPr>
        <w:t>здов в центр и в город;</w:t>
      </w:r>
    </w:p>
    <w:p w14:paraId="19F530B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7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3" w:author="Olesya Savelyeva" w:date="2022-08-09T11:02:00Z">
            <w:rPr>
              <w:color w:val="333333"/>
              <w:sz w:val="24"/>
              <w:szCs w:val="24"/>
            </w:rPr>
          </w:rPrChange>
        </w:rPr>
        <w:t>строительство пешеходной и велосипедной инфраструктур (пешеходных и велодорожек, в том числе адаптированных для маломобильных групп населения).</w:t>
      </w:r>
    </w:p>
    <w:p w14:paraId="6E5A25EE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7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5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в Красноармейском районе Волгограда – жилой массив, занятый аварийными жилыми домами в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6" w:author="Olesya Savelyeva" w:date="2022-08-09T11:02:00Z">
            <w:rPr>
              <w:color w:val="333333"/>
              <w:sz w:val="24"/>
              <w:szCs w:val="24"/>
            </w:rPr>
          </w:rPrChange>
        </w:rPr>
        <w:t>Заканальной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7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части;</w:t>
      </w:r>
    </w:p>
    <w:p w14:paraId="136E12AD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7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79" w:author="Olesya Savelyeva" w:date="2022-08-09T11:02:00Z">
            <w:rPr>
              <w:color w:val="333333"/>
              <w:sz w:val="24"/>
              <w:szCs w:val="24"/>
            </w:rPr>
          </w:rPrChange>
        </w:rPr>
        <w:t>в Дзержинском районе Волгограда – п. Ангарский, микрорайон «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0" w:author="Olesya Savelyeva" w:date="2022-08-09T11:02:00Z">
            <w:rPr>
              <w:color w:val="333333"/>
              <w:sz w:val="24"/>
              <w:szCs w:val="24"/>
            </w:rPr>
          </w:rPrChange>
        </w:rPr>
        <w:t>Жилгородок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1" w:author="Olesya Savelyeva" w:date="2022-08-09T11:02:00Z">
            <w:rPr>
              <w:color w:val="333333"/>
              <w:sz w:val="24"/>
              <w:szCs w:val="24"/>
            </w:rPr>
          </w:rPrChange>
        </w:rPr>
        <w:t>»;</w:t>
      </w:r>
    </w:p>
    <w:p w14:paraId="00CF2A0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8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3" w:author="Olesya Savelyeva" w:date="2022-08-09T11:02:00Z">
            <w:rPr>
              <w:color w:val="333333"/>
              <w:sz w:val="24"/>
              <w:szCs w:val="24"/>
            </w:rPr>
          </w:rPrChange>
        </w:rPr>
        <w:t>2) обеспечение земельных участков объектами коммунальной инфраструктуры (прив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4" w:author="Olesya Savelyeva" w:date="2022-08-09T11:02:00Z">
            <w:rPr>
              <w:color w:val="333333"/>
              <w:sz w:val="24"/>
              <w:szCs w:val="24"/>
            </w:rPr>
          </w:rPrChange>
        </w:rPr>
        <w:t>лечение кредитов под гарантии, в том числе муниципальные гарантии, участие в федеральных и областных программах);</w:t>
      </w:r>
    </w:p>
    <w:p w14:paraId="268C0458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8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6" w:author="Olesya Savelyeva" w:date="2022-08-09T11:02:00Z">
            <w:rPr>
              <w:color w:val="333333"/>
              <w:sz w:val="24"/>
              <w:szCs w:val="24"/>
            </w:rPr>
          </w:rPrChange>
        </w:rPr>
        <w:t>3) внедрение современных энергосберегающих технологий в градостроительстве, проектировании и строительстве объектов недвижимости;</w:t>
      </w:r>
    </w:p>
    <w:p w14:paraId="648F677A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8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8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 xml:space="preserve">4) развитие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89" w:author="Olesya Savelyeva" w:date="2022-08-09T11:02:00Z">
            <w:rPr>
              <w:color w:val="333333"/>
              <w:sz w:val="24"/>
              <w:szCs w:val="24"/>
            </w:rPr>
          </w:rPrChange>
        </w:rPr>
        <w:t>ипотечного жилищного кредитования;</w:t>
      </w:r>
    </w:p>
    <w:p w14:paraId="6C81B1E9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9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1" w:author="Olesya Savelyeva" w:date="2022-08-09T11:02:00Z">
            <w:rPr>
              <w:color w:val="333333"/>
              <w:sz w:val="24"/>
              <w:szCs w:val="24"/>
            </w:rPr>
          </w:rPrChange>
        </w:rPr>
        <w:t>5) предоставление мер муниципальной поддержки жителям Волгограда для приобретения (строительства) собственного (частного) жилья.</w:t>
      </w:r>
    </w:p>
    <w:p w14:paraId="46932018" w14:textId="77777777" w:rsidR="000B1690" w:rsidRPr="000B1690" w:rsidRDefault="00BD6D37">
      <w:pPr>
        <w:shd w:val="clear" w:color="auto" w:fill="FFFFFF"/>
        <w:spacing w:after="160" w:line="297" w:lineRule="auto"/>
        <w:ind w:firstLine="72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199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3" w:author="Olesya Savelyeva" w:date="2022-08-09T11:02:00Z">
            <w:rPr>
              <w:color w:val="333333"/>
              <w:sz w:val="24"/>
              <w:szCs w:val="24"/>
            </w:rPr>
          </w:rPrChange>
        </w:rPr>
        <w:t>Приведение городской коммунальной инфраструктуры, многоквартирных домов и придомовой территории в соответствие с современными требованиями благоустройства, надежности, качества и энергоэффективности</w:t>
      </w:r>
    </w:p>
    <w:p w14:paraId="15431AA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9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5" w:author="Olesya Savelyeva" w:date="2022-08-09T11:02:00Z">
            <w:rPr>
              <w:color w:val="333333"/>
              <w:sz w:val="24"/>
              <w:szCs w:val="24"/>
            </w:rPr>
          </w:rPrChange>
        </w:rPr>
        <w:t>Задачи:</w:t>
      </w:r>
    </w:p>
    <w:p w14:paraId="4A623BA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9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7" w:author="Olesya Savelyeva" w:date="2022-08-09T11:02:00Z">
            <w:rPr>
              <w:color w:val="333333"/>
              <w:sz w:val="24"/>
              <w:szCs w:val="24"/>
            </w:rPr>
          </w:rPrChange>
        </w:rPr>
        <w:t>1) повышение надежности и эффективности производс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1998" w:author="Olesya Savelyeva" w:date="2022-08-09T11:02:00Z">
            <w:rPr>
              <w:color w:val="333333"/>
              <w:sz w:val="24"/>
              <w:szCs w:val="24"/>
            </w:rPr>
          </w:rPrChange>
        </w:rPr>
        <w:t>тва и поставки коммунальных ресурсов:</w:t>
      </w:r>
    </w:p>
    <w:p w14:paraId="35975E58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199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0" w:author="Olesya Savelyeva" w:date="2022-08-09T11:02:00Z">
            <w:rPr>
              <w:color w:val="333333"/>
              <w:sz w:val="24"/>
              <w:szCs w:val="24"/>
            </w:rPr>
          </w:rPrChange>
        </w:rPr>
        <w:t>удовлетворение требований к качеству жилищно-коммунальных услуг, включающих в себя соблюдение стандартов качества, бесперебойность подачи энергоресурсов, горячей и холодной воды населению и повышение уровня технической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1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и экологической безопасности жилищного фонда;</w:t>
      </w:r>
    </w:p>
    <w:p w14:paraId="0B0B264C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0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3" w:author="Olesya Savelyeva" w:date="2022-08-09T11:02:00Z">
            <w:rPr>
              <w:color w:val="333333"/>
              <w:sz w:val="24"/>
              <w:szCs w:val="24"/>
            </w:rPr>
          </w:rPrChange>
        </w:rPr>
        <w:t>модернизация, реконструкция действующих и строительство новых инженерных систем и сетей, снижение аварийности инженерной инфраструктуры в соответствии с утвержденной Программой комплексного развития систем ком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4" w:author="Olesya Savelyeva" w:date="2022-08-09T11:02:00Z">
            <w:rPr>
              <w:color w:val="333333"/>
              <w:sz w:val="24"/>
              <w:szCs w:val="24"/>
            </w:rPr>
          </w:rPrChange>
        </w:rPr>
        <w:t>мунальной инфраструктуры Волгограда на период до     2025 года;</w:t>
      </w:r>
    </w:p>
    <w:p w14:paraId="45C8DA4C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0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6" w:author="Olesya Savelyeva" w:date="2022-08-09T11:02:00Z">
            <w:rPr>
              <w:color w:val="333333"/>
              <w:sz w:val="24"/>
              <w:szCs w:val="24"/>
            </w:rPr>
          </w:rPrChange>
        </w:rPr>
        <w:t>2) создание благоприятных условий для привлечения частных инвестиций в сферу жилищно-коммунального хозяйства (далее – ЖКХ) Волгограда:</w:t>
      </w:r>
    </w:p>
    <w:p w14:paraId="456B6149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0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8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совершенствование муниципальной нормативной базы в сфере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09" w:author="Olesya Savelyeva" w:date="2022-08-09T11:02:00Z">
            <w:rPr>
              <w:color w:val="333333"/>
              <w:sz w:val="24"/>
              <w:szCs w:val="24"/>
            </w:rPr>
          </w:rPrChange>
        </w:rPr>
        <w:t>организации и развития МЧП в ЖКХ Волгограда и привлечение частного капитала в отрасль;</w:t>
      </w:r>
    </w:p>
    <w:p w14:paraId="438018E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10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1" w:author="Olesya Savelyeva" w:date="2022-08-09T11:02:00Z">
            <w:rPr>
              <w:color w:val="333333"/>
              <w:sz w:val="24"/>
              <w:szCs w:val="24"/>
            </w:rPr>
          </w:rPrChange>
        </w:rPr>
        <w:t>создание системы планирования развития и модернизации систем коммунальной инфраструктуры;</w:t>
      </w:r>
    </w:p>
    <w:p w14:paraId="2447C7D5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1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3) улучшение качества управления жилищным фондом и содержания общего имущества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4" w:author="Olesya Savelyeva" w:date="2022-08-09T11:02:00Z">
            <w:rPr>
              <w:color w:val="333333"/>
              <w:sz w:val="24"/>
              <w:szCs w:val="24"/>
            </w:rPr>
          </w:rPrChange>
        </w:rPr>
        <w:t>в многоквартирных домах:</w:t>
      </w:r>
    </w:p>
    <w:p w14:paraId="70CA0A85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15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6" w:author="Olesya Savelyeva" w:date="2022-08-09T11:02:00Z">
            <w:rPr>
              <w:color w:val="333333"/>
              <w:sz w:val="24"/>
              <w:szCs w:val="24"/>
            </w:rPr>
          </w:rPrChange>
        </w:rPr>
        <w:t>проведение капитального ремонта многоквартирных домов на территории Волгограда в рамках мероприятий региональной программы «Капитальный ремонт общего имущества в многоквартирных домах, расположенных на территории Волгоградской обла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7" w:author="Olesya Savelyeva" w:date="2022-08-09T11:02:00Z">
            <w:rPr>
              <w:color w:val="333333"/>
              <w:sz w:val="24"/>
              <w:szCs w:val="24"/>
            </w:rPr>
          </w:rPrChange>
        </w:rPr>
        <w:t>сти»;</w:t>
      </w:r>
    </w:p>
    <w:p w14:paraId="12028FD9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1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19" w:author="Olesya Savelyeva" w:date="2022-08-09T11:02:00Z">
            <w:rPr>
              <w:color w:val="333333"/>
              <w:sz w:val="24"/>
              <w:szCs w:val="24"/>
            </w:rPr>
          </w:rPrChange>
        </w:rPr>
        <w:t>формирование эффективного механизма управления жилищным фондом Волгограда за счет повышения роли собственников жилого фонда и повышения ответственности предприятий жилищно-коммунального комплекса, повышения эффективности муниципального и государствен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0" w:author="Olesya Savelyeva" w:date="2022-08-09T11:02:00Z">
            <w:rPr>
              <w:color w:val="333333"/>
              <w:sz w:val="24"/>
              <w:szCs w:val="24"/>
            </w:rPr>
          </w:rPrChange>
        </w:rPr>
        <w:t>ного контроля (надзора), лицензионного контроля.</w:t>
      </w:r>
    </w:p>
    <w:p w14:paraId="0755314E" w14:textId="77777777" w:rsidR="000B1690" w:rsidRPr="000B1690" w:rsidRDefault="00BD6D37">
      <w:pPr>
        <w:shd w:val="clear" w:color="auto" w:fill="FFFFFF"/>
        <w:spacing w:after="160" w:line="297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rPrChange w:id="2021" w:author="Olesya Savelyeva" w:date="2022-08-09T11:02:00Z">
            <w:rPr>
              <w:color w:val="333333"/>
              <w:sz w:val="24"/>
              <w:szCs w:val="24"/>
            </w:rPr>
          </w:rPrChange>
        </w:rPr>
      </w:pP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2" w:author="Olesya Savelyeva" w:date="2022-08-09T11:02:00Z">
            <w:rPr>
              <w:color w:val="333333"/>
              <w:sz w:val="24"/>
              <w:szCs w:val="24"/>
            </w:rPr>
          </w:rPrChange>
        </w:rPr>
        <w:t>Ревитализация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3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неиспользуемых (неэффективно используемых) территорий</w:t>
      </w:r>
    </w:p>
    <w:p w14:paraId="6A513D06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24" w:author="Olesya Savelyeva" w:date="2022-08-09T11:02:00Z">
            <w:rPr>
              <w:color w:val="333333"/>
              <w:sz w:val="24"/>
              <w:szCs w:val="24"/>
            </w:rPr>
          </w:rPrChange>
        </w:rPr>
      </w:pP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5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Ревитализация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6" w:author="Olesya Savelyeva" w:date="2022-08-09T11:02:00Z">
            <w:rPr>
              <w:color w:val="333333"/>
              <w:sz w:val="24"/>
              <w:szCs w:val="24"/>
            </w:rPr>
          </w:rPrChange>
        </w:rPr>
        <w:t xml:space="preserve"> – это комплексный процесс реорганизации, оживления городской среды. Для того чтобы обеспечить качественный рост привлекательн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7" w:author="Olesya Savelyeva" w:date="2022-08-09T11:02:00Z">
            <w:rPr>
              <w:color w:val="333333"/>
              <w:sz w:val="24"/>
              <w:szCs w:val="24"/>
            </w:rPr>
          </w:rPrChange>
        </w:rPr>
        <w:t>ости города для жителей и гостей города, необходимо вовлекать в оборот площади из числа неиспользуемых (неэффективно используемых) территорий, в том числе производственных. «Конверсионные территории» представляют один из важнейших ресурсов для городского р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28" w:author="Olesya Savelyeva" w:date="2022-08-09T11:02:00Z">
            <w:rPr>
              <w:color w:val="333333"/>
              <w:sz w:val="24"/>
              <w:szCs w:val="24"/>
            </w:rPr>
          </w:rPrChange>
        </w:rPr>
        <w:t>азвития и должны быть использованы для создания объектов жилищного строительства, деловой застройки и формирования новых общественных пространств в интересах предпринимательского сообщества и жителей города.</w:t>
      </w:r>
    </w:p>
    <w:p w14:paraId="499EF827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2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0" w:author="Olesya Savelyeva" w:date="2022-08-09T11:02:00Z">
            <w:rPr>
              <w:color w:val="333333"/>
              <w:sz w:val="24"/>
              <w:szCs w:val="24"/>
            </w:rPr>
          </w:rPrChange>
        </w:rPr>
        <w:t>Цель – замещение производственных функций на осо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1" w:author="Olesya Savelyeva" w:date="2022-08-09T11:02:00Z">
            <w:rPr>
              <w:color w:val="333333"/>
              <w:sz w:val="24"/>
              <w:szCs w:val="24"/>
            </w:rPr>
          </w:rPrChange>
        </w:rPr>
        <w:t>бо ценных в градостроительном отношении территориях – в прибрежной зоне р. Волги, в зоне общегородского центра – для развития общественно-деловых зон, жилой застройки, коммерческих функций, рекреационных зон.</w:t>
      </w:r>
    </w:p>
    <w:p w14:paraId="72A2DC5D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3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3" w:author="Olesya Savelyeva" w:date="2022-08-09T11:02:00Z">
            <w:rPr>
              <w:color w:val="333333"/>
              <w:sz w:val="24"/>
              <w:szCs w:val="24"/>
            </w:rPr>
          </w:rPrChange>
        </w:rPr>
        <w:t>Стимулирование переноса промышленных предприяти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4" w:author="Olesya Savelyeva" w:date="2022-08-09T11:02:00Z">
            <w:rPr>
              <w:color w:val="333333"/>
              <w:sz w:val="24"/>
              <w:szCs w:val="24"/>
            </w:rPr>
          </w:rPrChange>
        </w:rPr>
        <w:t>й из центра Волгограда на окраины для использования территорий под жилую или деловую застройку – направленное градостроительное развитие под изменение структуры экономики Волгограда, а именно увеличение доли обслуживающих, информационных, транспортно-логис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5" w:author="Olesya Savelyeva" w:date="2022-08-09T11:02:00Z">
            <w:rPr>
              <w:color w:val="333333"/>
              <w:sz w:val="24"/>
              <w:szCs w:val="24"/>
            </w:rPr>
          </w:rPrChange>
        </w:rPr>
        <w:t>тических и других видов услуг.</w:t>
      </w:r>
    </w:p>
    <w:p w14:paraId="6CECC0B6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36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7" w:author="Olesya Savelyeva" w:date="2022-08-09T11:02:00Z">
            <w:rPr>
              <w:color w:val="333333"/>
              <w:sz w:val="24"/>
              <w:szCs w:val="24"/>
            </w:rPr>
          </w:rPrChange>
        </w:rPr>
        <w:t>Задачи:</w:t>
      </w:r>
    </w:p>
    <w:p w14:paraId="51A9F9BB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38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39" w:author="Olesya Savelyeva" w:date="2022-08-09T11:02:00Z">
            <w:rPr>
              <w:color w:val="333333"/>
              <w:sz w:val="24"/>
              <w:szCs w:val="24"/>
            </w:rPr>
          </w:rPrChange>
        </w:rPr>
        <w:t>1) поэтапное замещение производственных функций на особо ценных в градостроительном отношении территориях – в прибрежной зоне р. Волги, в зоне общегородского центра – для развития общественно-деловых зон, жилой застро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0" w:author="Olesya Savelyeva" w:date="2022-08-09T11:02:00Z">
            <w:rPr>
              <w:color w:val="333333"/>
              <w:sz w:val="24"/>
              <w:szCs w:val="24"/>
            </w:rPr>
          </w:rPrChange>
        </w:rPr>
        <w:t>йки, коммерческих функций, рекреационных зон. В функциональном зонировании отражено сокращение площади производственных зон в общем балансе территории Волгограда:</w:t>
      </w:r>
    </w:p>
    <w:p w14:paraId="00DE5F4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41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2" w:author="Olesya Savelyeva" w:date="2022-08-09T11:02:00Z">
            <w:rPr>
              <w:color w:val="333333"/>
              <w:sz w:val="24"/>
              <w:szCs w:val="24"/>
            </w:rPr>
          </w:rPrChange>
        </w:rPr>
        <w:t>под развитие жилых и общественно-деловых функций – прилегающие прибрежные территории к р. Вол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3" w:author="Olesya Savelyeva" w:date="2022-08-09T11:02:00Z">
            <w:rPr>
              <w:color w:val="333333"/>
              <w:sz w:val="24"/>
              <w:szCs w:val="24"/>
            </w:rPr>
          </w:rPrChange>
        </w:rPr>
        <w:t>ге;</w:t>
      </w:r>
    </w:p>
    <w:p w14:paraId="6DF96F7E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4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5" w:author="Olesya Savelyeva" w:date="2022-08-09T11:02:00Z">
            <w:rPr>
              <w:color w:val="333333"/>
              <w:sz w:val="24"/>
              <w:szCs w:val="24"/>
            </w:rPr>
          </w:rPrChange>
        </w:rPr>
        <w:t>первоочередная реорганизация производственно-коммунальных территорий, расположенных в водоохранных и прибрежных зонах, ликвидация источников загрязнения и соблюдение режима природоохранной деятельности в соответствии с действующими нормативами по охран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6" w:author="Olesya Savelyeva" w:date="2022-08-09T11:02:00Z">
            <w:rPr>
              <w:color w:val="333333"/>
              <w:sz w:val="24"/>
              <w:szCs w:val="24"/>
            </w:rPr>
          </w:rPrChange>
        </w:rPr>
        <w:t>е водного комплекса;</w:t>
      </w:r>
    </w:p>
    <w:p w14:paraId="15373308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4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48" w:author="Olesya Savelyeva" w:date="2022-08-09T11:02:00Z">
            <w:rPr>
              <w:color w:val="333333"/>
              <w:sz w:val="24"/>
              <w:szCs w:val="24"/>
            </w:rPr>
          </w:rPrChange>
        </w:rPr>
        <w:t>2) формирование земельных участков для размещения новых предприятий, научно-производственных комплексов, технико-внедренческих зон, технопарков, въездных транспортно-терминальных комплексов и пр.;</w:t>
      </w:r>
    </w:p>
    <w:p w14:paraId="01AD7B79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49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50" w:author="Olesya Savelyeva" w:date="2022-08-09T11:02:00Z">
            <w:rPr>
              <w:color w:val="333333"/>
              <w:sz w:val="24"/>
              <w:szCs w:val="24"/>
            </w:rPr>
          </w:rPrChange>
        </w:rPr>
        <w:t>3) эффективное использование территори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51" w:author="Olesya Savelyeva" w:date="2022-08-09T11:02:00Z">
            <w:rPr>
              <w:color w:val="333333"/>
              <w:sz w:val="24"/>
              <w:szCs w:val="24"/>
            </w:rPr>
          </w:rPrChange>
        </w:rPr>
        <w:t>и производственных зон – выборочное уплотнение, упорядочение застройки, санация, рекультивация, комплексное благоустройство и озеленение территорий предприятий, развитие инженерной и транспортной инфраструктур сохраняющихся производственных объектов;</w:t>
      </w:r>
    </w:p>
    <w:p w14:paraId="776681F5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52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53" w:author="Olesya Savelyeva" w:date="2022-08-09T11:02:00Z">
            <w:rPr>
              <w:color w:val="333333"/>
              <w:sz w:val="24"/>
              <w:szCs w:val="24"/>
            </w:rPr>
          </w:rPrChange>
        </w:rPr>
        <w:lastRenderedPageBreak/>
        <w:t>4) проведение инвентаризации в целях более эффективного использования территорий и фондов предприятий;</w:t>
      </w:r>
    </w:p>
    <w:p w14:paraId="32948C44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54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rPrChange w:id="2055" w:author="Olesya Savelyeva" w:date="2022-08-09T11:02:00Z">
            <w:rPr>
              <w:color w:val="333333"/>
              <w:sz w:val="24"/>
              <w:szCs w:val="24"/>
            </w:rPr>
          </w:rPrChange>
        </w:rPr>
        <w:t>5) разработка проектов санитарно-защитных зон, их нормативное озеленение и благоустройство.</w:t>
      </w:r>
    </w:p>
    <w:p w14:paraId="07D5EBA4" w14:textId="77777777" w:rsidR="000B1690" w:rsidRPr="000B1690" w:rsidRDefault="000B1690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56" w:author="Olesya Savelyeva" w:date="2022-08-09T11:02:00Z">
            <w:rPr>
              <w:color w:val="333333"/>
              <w:sz w:val="24"/>
              <w:szCs w:val="24"/>
            </w:rPr>
          </w:rPrChange>
        </w:rPr>
      </w:pPr>
    </w:p>
    <w:p w14:paraId="34BDAB60" w14:textId="77777777" w:rsidR="000B1690" w:rsidRPr="000B1690" w:rsidRDefault="00BD6D37">
      <w:pPr>
        <w:shd w:val="clear" w:color="auto" w:fill="FFFFFF"/>
        <w:spacing w:after="16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57" w:author="Olesya Savelyeva" w:date="2022-08-09T11:02:00Z">
            <w:rPr>
              <w:color w:val="333333"/>
              <w:sz w:val="24"/>
              <w:szCs w:val="24"/>
            </w:rPr>
          </w:rPrChange>
        </w:rPr>
      </w:pPr>
      <w:r>
        <w:rPr>
          <w:rFonts w:ascii="Times New Roman" w:eastAsia="Times New Roman" w:hAnsi="Times New Roman" w:cs="Times New Roman"/>
          <w:color w:val="757575"/>
          <w:sz w:val="21"/>
          <w:szCs w:val="21"/>
          <w:highlight w:val="white"/>
          <w:rPrChange w:id="2058" w:author="Olesya Savelyeva" w:date="2022-08-09T11:02:00Z">
            <w:rPr>
              <w:color w:val="757575"/>
              <w:sz w:val="21"/>
              <w:szCs w:val="21"/>
              <w:highlight w:val="white"/>
            </w:rPr>
          </w:rPrChange>
        </w:rPr>
        <w:t>Среднее количество происшествий по степени тяжести в сутки з</w:t>
      </w:r>
      <w:r>
        <w:rPr>
          <w:rFonts w:ascii="Times New Roman" w:eastAsia="Times New Roman" w:hAnsi="Times New Roman" w:cs="Times New Roman"/>
          <w:color w:val="757575"/>
          <w:sz w:val="21"/>
          <w:szCs w:val="21"/>
          <w:highlight w:val="white"/>
          <w:rPrChange w:id="2059" w:author="Olesya Savelyeva" w:date="2022-08-09T11:02:00Z">
            <w:rPr>
              <w:color w:val="757575"/>
              <w:sz w:val="21"/>
              <w:szCs w:val="21"/>
              <w:highlight w:val="white"/>
            </w:rPr>
          </w:rPrChange>
        </w:rPr>
        <w:t>а каждый час в будний/выходной день.</w:t>
      </w:r>
    </w:p>
    <w:p w14:paraId="6B644F93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rPrChange w:id="2060" w:author="Olesya Savelyeva" w:date="2022-08-09T11:02:00Z">
            <w:rPr>
              <w:color w:val="333333"/>
              <w:sz w:val="24"/>
              <w:szCs w:val="24"/>
            </w:rPr>
          </w:rPrChange>
        </w:rPr>
      </w:pPr>
    </w:p>
    <w:p w14:paraId="024DA21B" w14:textId="77777777" w:rsidR="000B1690" w:rsidRPr="000B1690" w:rsidRDefault="000B1690">
      <w:pPr>
        <w:shd w:val="clear" w:color="auto" w:fill="FFFFFF"/>
        <w:spacing w:before="80" w:after="80" w:line="297" w:lineRule="auto"/>
        <w:jc w:val="both"/>
        <w:rPr>
          <w:rFonts w:ascii="Times New Roman" w:eastAsia="Times New Roman" w:hAnsi="Times New Roman" w:cs="Times New Roman"/>
          <w:color w:val="191919"/>
          <w:sz w:val="25"/>
          <w:szCs w:val="25"/>
          <w:rPrChange w:id="2061" w:author="Olesya Savelyeva" w:date="2022-08-09T11:02:00Z">
            <w:rPr>
              <w:color w:val="191919"/>
              <w:sz w:val="25"/>
              <w:szCs w:val="25"/>
            </w:rPr>
          </w:rPrChange>
        </w:rPr>
      </w:pPr>
    </w:p>
    <w:p w14:paraId="7750A844" w14:textId="77777777" w:rsidR="000B1690" w:rsidRPr="000B1690" w:rsidRDefault="00BD6D37">
      <w:pPr>
        <w:rPr>
          <w:rFonts w:ascii="Times New Roman" w:eastAsia="Times New Roman" w:hAnsi="Times New Roman" w:cs="Times New Roman"/>
          <w:rPrChange w:id="2062" w:author="Olesya Savelyeva" w:date="2022-08-09T11:02:00Z">
            <w:rPr/>
          </w:rPrChange>
        </w:rPr>
      </w:pPr>
      <w:r>
        <w:rPr>
          <w:noProof/>
        </w:rPr>
        <w:drawing>
          <wp:inline distT="114300" distB="114300" distL="114300" distR="114300" wp14:anchorId="38FF11FE" wp14:editId="2C61FF49">
            <wp:extent cx="5731200" cy="33528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43D53" w14:textId="77777777" w:rsidR="000B1690" w:rsidRPr="000B1690" w:rsidRDefault="00BD6D37">
      <w:pPr>
        <w:rPr>
          <w:rFonts w:ascii="Times New Roman" w:eastAsia="Times New Roman" w:hAnsi="Times New Roman" w:cs="Times New Roman"/>
          <w:rPrChange w:id="2063" w:author="Olesya Savelyeva" w:date="2022-08-09T11:02:00Z">
            <w:rPr/>
          </w:rPrChange>
        </w:rPr>
      </w:pPr>
      <w:r>
        <w:rPr>
          <w:rFonts w:ascii="Times New Roman" w:eastAsia="Times New Roman" w:hAnsi="Times New Roman" w:cs="Times New Roman"/>
          <w:rPrChange w:id="2064" w:author="Olesya Savelyeva" w:date="2022-08-09T11:02:00Z">
            <w:rPr/>
          </w:rPrChange>
        </w:rPr>
        <w:t>По исходным данным можно сделать вывод что основные происшествия на дорогах Волгограда происходят в выходные дни в зависимости от погодных условий.</w:t>
      </w:r>
    </w:p>
    <w:p w14:paraId="76C19D66" w14:textId="77777777" w:rsidR="000B1690" w:rsidRPr="000B1690" w:rsidRDefault="00BD6D37">
      <w:pPr>
        <w:rPr>
          <w:rFonts w:ascii="Times New Roman" w:eastAsia="Times New Roman" w:hAnsi="Times New Roman" w:cs="Times New Roman"/>
          <w:rPrChange w:id="2065" w:author="Olesya Savelyeva" w:date="2022-08-09T11:02:00Z">
            <w:rPr/>
          </w:rPrChange>
        </w:rPr>
      </w:pPr>
      <w:r>
        <w:rPr>
          <w:rFonts w:ascii="Times New Roman" w:eastAsia="Times New Roman" w:hAnsi="Times New Roman" w:cs="Times New Roman"/>
          <w:rPrChange w:id="2066" w:author="Olesya Savelyeva" w:date="2022-08-09T11:02:00Z">
            <w:rPr/>
          </w:rPrChange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rPrChange w:id="2067" w:author="Olesya Savelyeva" w:date="2022-08-09T11:02:00Z">
            <w:rPr/>
          </w:rPrChange>
        </w:rPr>
        <w:t>Рекомендации :</w:t>
      </w:r>
      <w:proofErr w:type="gramEnd"/>
    </w:p>
    <w:p w14:paraId="7CC042D2" w14:textId="77777777" w:rsidR="000B1690" w:rsidRPr="000B1690" w:rsidRDefault="00BD6D37">
      <w:pPr>
        <w:rPr>
          <w:rFonts w:ascii="Times New Roman" w:eastAsia="Times New Roman" w:hAnsi="Times New Roman" w:cs="Times New Roman"/>
          <w:rPrChange w:id="2068" w:author="Olesya Savelyeva" w:date="2022-08-09T11:02:00Z">
            <w:rPr/>
          </w:rPrChange>
        </w:rPr>
      </w:pPr>
      <w:r>
        <w:rPr>
          <w:rFonts w:ascii="Times New Roman" w:eastAsia="Times New Roman" w:hAnsi="Times New Roman" w:cs="Times New Roman"/>
          <w:rPrChange w:id="2069" w:author="Olesya Savelyeva" w:date="2022-08-09T11:02:00Z">
            <w:rPr/>
          </w:rPrChange>
        </w:rPr>
        <w:t xml:space="preserve">-Направлять уведомления на телефоны о ситуациях на </w:t>
      </w:r>
      <w:r>
        <w:rPr>
          <w:rFonts w:ascii="Times New Roman" w:eastAsia="Times New Roman" w:hAnsi="Times New Roman" w:cs="Times New Roman"/>
          <w:rPrChange w:id="2070" w:author="Olesya Savelyeva" w:date="2022-08-09T11:02:00Z">
            <w:rPr/>
          </w:rPrChange>
        </w:rPr>
        <w:t>дорогах и погодных условиях</w:t>
      </w:r>
    </w:p>
    <w:p w14:paraId="76D05A5D" w14:textId="77777777" w:rsidR="000B1690" w:rsidRPr="000B1690" w:rsidRDefault="00BD6D37">
      <w:pPr>
        <w:rPr>
          <w:rFonts w:ascii="Times New Roman" w:eastAsia="Times New Roman" w:hAnsi="Times New Roman" w:cs="Times New Roman"/>
          <w:rPrChange w:id="2071" w:author="Olesya Savelyeva" w:date="2022-08-09T11:02:00Z">
            <w:rPr/>
          </w:rPrChange>
        </w:rPr>
      </w:pPr>
      <w:r>
        <w:rPr>
          <w:rFonts w:ascii="Times New Roman" w:eastAsia="Times New Roman" w:hAnsi="Times New Roman" w:cs="Times New Roman"/>
          <w:rPrChange w:id="2072" w:author="Olesya Savelyeva" w:date="2022-08-09T11:02:00Z">
            <w:rPr/>
          </w:rPrChange>
        </w:rPr>
        <w:t>- Ужесточить штрафы водителям в нетрезвом состоянии.</w:t>
      </w:r>
    </w:p>
    <w:p w14:paraId="3227872A" w14:textId="77777777" w:rsidR="000B1690" w:rsidRPr="000B1690" w:rsidRDefault="000B1690">
      <w:pPr>
        <w:rPr>
          <w:rFonts w:ascii="Times New Roman" w:eastAsia="Times New Roman" w:hAnsi="Times New Roman" w:cs="Times New Roman"/>
          <w:rPrChange w:id="2073" w:author="Olesya Savelyeva" w:date="2022-08-09T11:02:00Z">
            <w:rPr/>
          </w:rPrChange>
        </w:rPr>
      </w:pPr>
    </w:p>
    <w:p w14:paraId="317926F5" w14:textId="77777777" w:rsidR="000B1690" w:rsidRPr="000B1690" w:rsidRDefault="00BD6D37">
      <w:p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74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75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 xml:space="preserve">Внимательно изучите каждую аварию, большинство аварий произошло на светофорах, далее следуют перекрестки и перекрестки. В каждом из этих мест большинство аварий по-прежнему относятся к легким авариям со степенью тяжести </w:t>
      </w:r>
    </w:p>
    <w:p w14:paraId="0FD85089" w14:textId="77777777" w:rsidR="000B1690" w:rsidRPr="000B1690" w:rsidRDefault="000B1690">
      <w:p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76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</w:p>
    <w:p w14:paraId="78964ED7" w14:textId="77777777" w:rsidR="000B1690" w:rsidRPr="000B1690" w:rsidRDefault="00BD6D37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77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78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Сделать четкие разметки на дорогах</w:t>
      </w:r>
    </w:p>
    <w:p w14:paraId="395B7B5A" w14:textId="77777777" w:rsidR="000B1690" w:rsidRPr="000B1690" w:rsidRDefault="00BD6D37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79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80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lastRenderedPageBreak/>
        <w:t xml:space="preserve">Укомплектовать светофорами </w:t>
      </w:r>
      <w:proofErr w:type="gramStart"/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81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перекрестки</w:t>
      </w:r>
      <w:proofErr w:type="gramEnd"/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82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 xml:space="preserve"> несущие аварийную опасность</w:t>
      </w:r>
    </w:p>
    <w:p w14:paraId="0597FF3F" w14:textId="77777777" w:rsidR="000B1690" w:rsidRPr="000B1690" w:rsidRDefault="00BD6D37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83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84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Своевременно реагировать на обращения жителей о неработающих светофорах</w:t>
      </w:r>
    </w:p>
    <w:p w14:paraId="3327B54E" w14:textId="77777777" w:rsidR="000B1690" w:rsidRPr="000B1690" w:rsidRDefault="00BD6D37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85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86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Установить датчики показаний неработающих камер и светофоров.</w:t>
      </w:r>
    </w:p>
    <w:p w14:paraId="15634BA1" w14:textId="77777777" w:rsidR="000B1690" w:rsidRPr="000B1690" w:rsidRDefault="00BD6D37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87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88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 xml:space="preserve">Установить датчики </w:t>
      </w:r>
      <w:proofErr w:type="gramStart"/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89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на фонарях</w:t>
      </w:r>
      <w:proofErr w:type="gramEnd"/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0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 xml:space="preserve"> расположенных вблизи пер</w:t>
      </w: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1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екрестков и светофоров для быстрого реагирования по замене ламп</w:t>
      </w:r>
    </w:p>
    <w:p w14:paraId="1D590E3F" w14:textId="77777777" w:rsidR="000B1690" w:rsidRPr="000B1690" w:rsidRDefault="00BD6D37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2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3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Своевременно отправлять на расчистку дорог технику</w:t>
      </w:r>
    </w:p>
    <w:p w14:paraId="7C84478C" w14:textId="77777777" w:rsidR="000B1690" w:rsidRPr="000B1690" w:rsidRDefault="00BD6D37">
      <w:pPr>
        <w:numPr>
          <w:ilvl w:val="0"/>
          <w:numId w:val="1"/>
        </w:numP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4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5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Создание интерактивной карты дорог города с указанием проблем, жители города смогут отправлять фото проблем, модератор будет добавлять пробле</w:t>
      </w: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096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му на карту, тем самым предупреждая жителей и ОИВ о проблеме, подразделение ответственное за решение вопроса сможет своевременно отреагировать на запрос и быстро изменить ситуацию.</w:t>
      </w:r>
    </w:p>
    <w:p w14:paraId="79B9BCB1" w14:textId="77777777" w:rsidR="000B1690" w:rsidRDefault="00BD6D37">
      <w:pPr>
        <w:numPr>
          <w:ilvl w:val="0"/>
          <w:numId w:val="1"/>
        </w:numPr>
        <w:rPr>
          <w:ins w:id="2097" w:author="Olesya Savelyeva" w:date="2022-08-09T12:50:00Z"/>
          <w:rFonts w:ascii="Times New Roman" w:eastAsia="Times New Roman" w:hAnsi="Times New Roman" w:cs="Times New Roman"/>
          <w:color w:val="292929"/>
          <w:sz w:val="30"/>
          <w:szCs w:val="30"/>
          <w:highlight w:val="white"/>
        </w:rPr>
      </w:pPr>
      <w:ins w:id="2098" w:author="Olesya Savelyeva" w:date="2022-08-09T12:50:00Z"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099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 xml:space="preserve">Разработка алгоритма </w:t>
        </w:r>
        <w:proofErr w:type="spellStart"/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00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детекции</w:t>
        </w:r>
        <w:proofErr w:type="spellEnd"/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01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 xml:space="preserve"> людей и посторонних объектов в области портал</w:t>
        </w:r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02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а двери пассажирского общественного транспорта</w:t>
        </w:r>
      </w:ins>
    </w:p>
    <w:p w14:paraId="6588D5CC" w14:textId="77777777" w:rsidR="000B1690" w:rsidRDefault="00BD6D37">
      <w:pPr>
        <w:numPr>
          <w:ilvl w:val="0"/>
          <w:numId w:val="1"/>
        </w:numPr>
        <w:shd w:val="clear" w:color="auto" w:fill="FFFFFF"/>
        <w:rPr>
          <w:ins w:id="2103" w:author="Olesya Savelyeva" w:date="2022-08-09T12:50:00Z"/>
          <w:color w:val="2F2F2F"/>
          <w:sz w:val="24"/>
          <w:szCs w:val="24"/>
          <w:highlight w:val="white"/>
        </w:rPr>
      </w:pPr>
      <w:ins w:id="2104" w:author="Olesya Savelyeva" w:date="2022-08-09T12:50:00Z"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05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Установка камер видеонаблюдения подразумевает под собой дополнительное создание инфраструктуры: установка оборудования связи, прокладка кабелей для передачи большого потока информации. Радиолокационные детекторы также имеют недостатки. Помимо организации к</w:t>
        </w:r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06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анала связи, требуется частая настройка оборудования, в связи с ее составной сложностью.</w:t>
        </w:r>
      </w:ins>
    </w:p>
    <w:p w14:paraId="4D7EEAEB" w14:textId="77777777" w:rsidR="000B1690" w:rsidRDefault="00BD6D37">
      <w:pPr>
        <w:numPr>
          <w:ilvl w:val="0"/>
          <w:numId w:val="1"/>
        </w:numPr>
        <w:shd w:val="clear" w:color="auto" w:fill="FFFFFF"/>
        <w:rPr>
          <w:ins w:id="2107" w:author="Olesya Savelyeva" w:date="2022-08-09T12:50:00Z"/>
          <w:color w:val="2F2F2F"/>
          <w:sz w:val="24"/>
          <w:szCs w:val="24"/>
          <w:highlight w:val="white"/>
        </w:rPr>
      </w:pPr>
      <w:ins w:id="2108" w:author="Olesya Savelyeva" w:date="2022-08-09T12:50:00Z"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09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Технология индуктивного петлевого детектора предназначена для обнаружения автотранспорта и предоставления ему приоритета на перекрестке с помощью заложенных в дорожное</w:t>
        </w:r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10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 xml:space="preserve"> полотно индуктивных петель, что подразумевает проведение дорожных работ и снятие асфальтного покрытия. В данным случае применяется технология магнитной индукции, которая позволяет не только определить наличие ТС, а также его тип (легковой или грузовой авт</w:t>
        </w:r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11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омобиль).</w:t>
        </w:r>
      </w:ins>
    </w:p>
    <w:p w14:paraId="19072439" w14:textId="77777777" w:rsidR="000B1690" w:rsidRDefault="00BD6D37">
      <w:pPr>
        <w:numPr>
          <w:ilvl w:val="0"/>
          <w:numId w:val="1"/>
        </w:numPr>
        <w:shd w:val="clear" w:color="auto" w:fill="FFFFFF"/>
        <w:spacing w:line="285" w:lineRule="auto"/>
        <w:rPr>
          <w:ins w:id="2112" w:author="Olesya Savelyeva" w:date="2022-08-09T12:50:00Z"/>
          <w:color w:val="2F2F2F"/>
          <w:sz w:val="24"/>
          <w:szCs w:val="24"/>
          <w:highlight w:val="white"/>
        </w:rPr>
      </w:pPr>
      <w:ins w:id="2113" w:author="Olesya Savelyeva" w:date="2022-08-09T12:50:00Z"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14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lastRenderedPageBreak/>
          <w:t xml:space="preserve">Проектирование автоматизированной системы управления дорожным </w:t>
        </w:r>
        <w:proofErr w:type="spellStart"/>
        <w:proofErr w:type="gramStart"/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15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движением.Транспортные</w:t>
        </w:r>
        <w:proofErr w:type="spellEnd"/>
        <w:proofErr w:type="gramEnd"/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16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 xml:space="preserve"> заторы в городе стали повседневным явлением. С каждым годом их число и продолжительность неуклонно увеличивается. Внедрение автоматизированных систем управления </w:t>
        </w:r>
        <w:r>
          <w:rPr>
            <w:rFonts w:ascii="Times New Roman" w:eastAsia="Times New Roman" w:hAnsi="Times New Roman" w:cs="Times New Roman"/>
            <w:color w:val="292929"/>
            <w:sz w:val="30"/>
            <w:szCs w:val="30"/>
            <w:highlight w:val="white"/>
            <w:rPrChange w:id="2117" w:author="Olesya Savelyeva" w:date="2022-08-09T11:02:00Z">
              <w:rPr>
                <w:rFonts w:ascii="Georgia" w:eastAsia="Georgia" w:hAnsi="Georgia" w:cs="Georgia"/>
                <w:color w:val="292929"/>
                <w:sz w:val="30"/>
                <w:szCs w:val="30"/>
                <w:highlight w:val="white"/>
              </w:rPr>
            </w:rPrChange>
          </w:rPr>
          <w:t>дорожным движением (АСУДД) является технологичным способом повысить эффективность использования улично-дорожной сети и снизить количество транспортных заторов.</w:t>
        </w:r>
      </w:ins>
    </w:p>
    <w:p w14:paraId="420552EF" w14:textId="77777777" w:rsidR="000B1690" w:rsidRPr="000B1690" w:rsidRDefault="000B1690">
      <w:pPr>
        <w:numPr>
          <w:ilvl w:val="0"/>
          <w:numId w:val="1"/>
        </w:numPr>
        <w:rPr>
          <w:color w:val="2F2F2F"/>
          <w:sz w:val="24"/>
          <w:szCs w:val="24"/>
          <w:highlight w:val="white"/>
          <w:rPrChange w:id="2118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</w:p>
    <w:p w14:paraId="614B6573" w14:textId="77777777" w:rsidR="000B1690" w:rsidRPr="000B1690" w:rsidRDefault="000B1690">
      <w:pPr>
        <w:ind w:left="720"/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19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</w:p>
    <w:p w14:paraId="247FE9AF" w14:textId="77777777" w:rsidR="000B1690" w:rsidRPr="000B1690" w:rsidRDefault="00BD6D37">
      <w:pPr>
        <w:shd w:val="clear" w:color="auto" w:fill="FFFFFF"/>
        <w:spacing w:before="600" w:line="523" w:lineRule="auto"/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20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21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Несмотря на то, что имеется больше информации, желательно выбрать несколько соответствующих ха</w:t>
      </w:r>
      <w:r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22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  <w:t>рактеристик, которые оказывают более сильное влияние на аварию и ее тяжесть. Это может снизить потребность в вычислениях и повысить точность прогнозов. В основном выбирались время, место и погодные условия.</w:t>
      </w:r>
    </w:p>
    <w:p w14:paraId="5A34B08B" w14:textId="77777777" w:rsidR="000B1690" w:rsidRPr="000B1690" w:rsidRDefault="00BD6D37">
      <w:pPr>
        <w:spacing w:before="820" w:line="283" w:lineRule="auto"/>
        <w:ind w:left="720"/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23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24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feature_lst=['Источник','TMC','Серьезность','Star</w:t>
      </w:r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25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t_Lng','Start_Lat','Расстояние (мили)','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26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Сторона','Город','Округ','Область','Часовой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27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 xml:space="preserve"> пояс', 'Температура (F)', 'Влажность (%)', 'Давление (дюймы)', 'Видимость (мили)', 'Направление ветра', '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28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Погодные_условия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29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', 'Удобства', 'Удар', 'Пересечение', 'Уступка доро</w:t>
      </w:r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30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ги ','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31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Junction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32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','No_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33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Exit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34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 xml:space="preserve">','Железная 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35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дорога','Круговая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36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 xml:space="preserve"> развязка','Станция','Остановка','Traffic_Calming','Traffic_Signal','Turning_Loop','Sunrise_Sunset','Час','Будний день', '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37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>Time_Duration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  <w:shd w:val="clear" w:color="auto" w:fill="F2F2F2"/>
          <w:rPrChange w:id="2138" w:author="Olesya Savelyeva" w:date="2022-08-09T11:02:00Z">
            <w:rPr>
              <w:rFonts w:ascii="Courier New" w:eastAsia="Courier New" w:hAnsi="Courier New" w:cs="Courier New"/>
              <w:color w:val="292929"/>
              <w:sz w:val="24"/>
              <w:szCs w:val="24"/>
              <w:shd w:val="clear" w:color="auto" w:fill="F2F2F2"/>
            </w:rPr>
          </w:rPrChange>
        </w:rPr>
        <w:t xml:space="preserve"> (мин)']</w:t>
      </w:r>
    </w:p>
    <w:p w14:paraId="3265B9C3" w14:textId="77777777" w:rsidR="000B1690" w:rsidRPr="000B1690" w:rsidRDefault="000B1690">
      <w:pPr>
        <w:ind w:left="720"/>
        <w:rPr>
          <w:rFonts w:ascii="Times New Roman" w:eastAsia="Times New Roman" w:hAnsi="Times New Roman" w:cs="Times New Roman"/>
          <w:color w:val="292929"/>
          <w:sz w:val="30"/>
          <w:szCs w:val="30"/>
          <w:highlight w:val="white"/>
          <w:rPrChange w:id="2139" w:author="Olesya Savelyeva" w:date="2022-08-09T11:02:00Z">
            <w:rPr>
              <w:rFonts w:ascii="Georgia" w:eastAsia="Georgia" w:hAnsi="Georgia" w:cs="Georgia"/>
              <w:color w:val="292929"/>
              <w:sz w:val="30"/>
              <w:szCs w:val="30"/>
              <w:highlight w:val="white"/>
            </w:rPr>
          </w:rPrChange>
        </w:rPr>
      </w:pPr>
    </w:p>
    <w:p w14:paraId="03942B96" w14:textId="77777777" w:rsidR="000B1690" w:rsidRPr="000B1690" w:rsidRDefault="00BD6D37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40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41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Аналитическое управленческое </w:t>
      </w:r>
      <w:proofErr w:type="gramStart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42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>решение  является</w:t>
      </w:r>
      <w:proofErr w:type="gramEnd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43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 дополнением для анализа министерств  и дальнейшего планирования действий . </w:t>
      </w:r>
      <w:proofErr w:type="gramStart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44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>Специалистам  министерств</w:t>
      </w:r>
      <w:proofErr w:type="gramEnd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45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  предоставляется упрощенная схема для оперативного реагирования на события: они получают доступ к детальному</w:t>
      </w: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46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 плану загруженностей и аналитике по статистике, собранной со всех данных, что значительно сократит время принятия решения.</w:t>
      </w:r>
    </w:p>
    <w:p w14:paraId="6658C061" w14:textId="77777777" w:rsidR="000B1690" w:rsidRPr="000B1690" w:rsidRDefault="000B1690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47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</w:p>
    <w:p w14:paraId="75D92D7D" w14:textId="77777777" w:rsidR="000B1690" w:rsidRPr="000B1690" w:rsidRDefault="00BD6D37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48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49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>Решение базируется на нескольких технологиях, таких как:</w:t>
      </w:r>
    </w:p>
    <w:p w14:paraId="27B315F7" w14:textId="77777777" w:rsidR="000B1690" w:rsidRPr="000B1690" w:rsidRDefault="00BD6D37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0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1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использование дискретной сетки H3 для группировки данных по координатам, </w:t>
      </w:r>
    </w:p>
    <w:p w14:paraId="1C5E5A75" w14:textId="77777777" w:rsidR="000B1690" w:rsidRPr="000B1690" w:rsidRDefault="00BD6D37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2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3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тематического моделирование для кластерного и </w:t>
      </w:r>
      <w:proofErr w:type="spellStart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4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>кагортного</w:t>
      </w:r>
      <w:proofErr w:type="spellEnd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5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 анализа.</w:t>
      </w:r>
    </w:p>
    <w:p w14:paraId="6AC0F70B" w14:textId="77777777" w:rsidR="000B1690" w:rsidRPr="000B1690" w:rsidRDefault="00BD6D37">
      <w:pPr>
        <w:ind w:left="720"/>
        <w:rPr>
          <w:ins w:id="2156" w:author="Olesya Savelyeva" w:date="2022-08-10T04:51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7" w:author="Olesya Savelyeva" w:date="2022-08-09T11:02:00Z">
            <w:rPr>
              <w:ins w:id="2158" w:author="Olesya Savelyeva" w:date="2022-08-10T04:51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59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Градиентного </w:t>
      </w:r>
      <w:proofErr w:type="spellStart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0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>бустинга</w:t>
      </w:r>
      <w:proofErr w:type="spellEnd"/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1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  <w:t xml:space="preserve"> для предсказания категорий.</w:t>
      </w:r>
    </w:p>
    <w:p w14:paraId="07D25836" w14:textId="77777777" w:rsidR="000B1690" w:rsidRPr="000B1690" w:rsidRDefault="000B1690">
      <w:pPr>
        <w:ind w:left="720"/>
        <w:rPr>
          <w:ins w:id="2162" w:author="Olesya Savelyeva" w:date="2022-08-10T04:51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3" w:author="Olesya Savelyeva" w:date="2022-08-09T11:02:00Z">
            <w:rPr>
              <w:ins w:id="2164" w:author="Olesya Savelyeva" w:date="2022-08-10T04:51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</w:p>
    <w:p w14:paraId="2B8EC2B8" w14:textId="77777777" w:rsidR="000B1690" w:rsidRPr="000B1690" w:rsidRDefault="000B1690">
      <w:pPr>
        <w:ind w:left="720"/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65" w:author="Olesya Savelyeva" w:date="2022-08-09T11:02:00Z">
            <w:rPr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</w:p>
    <w:p w14:paraId="1ED0E20A" w14:textId="77777777" w:rsidR="000B1690" w:rsidRPr="00BD6D37" w:rsidRDefault="00BD6D37">
      <w:pPr>
        <w:ind w:left="720"/>
        <w:rPr>
          <w:ins w:id="2166" w:author="Olesya Savelyeva" w:date="2022-08-10T04:52:00Z"/>
          <w:rFonts w:ascii="Times New Roman" w:eastAsia="Times New Roman" w:hAnsi="Times New Roman" w:cs="Times New Roman"/>
          <w:b/>
          <w:color w:val="2F2F2F"/>
          <w:sz w:val="24"/>
          <w:szCs w:val="24"/>
          <w:highlight w:val="white"/>
          <w:rPrChange w:id="2167" w:author="Olesya Savelyeva" w:date="2022-08-09T11:02:00Z">
            <w:rPr>
              <w:ins w:id="216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169" w:author="Olesya Savelyeva" w:date="2022-08-10T04:52:00Z">
        <w:r w:rsidRPr="00BD6D37">
          <w:rPr>
            <w:rFonts w:ascii="Times New Roman" w:eastAsia="Times New Roman" w:hAnsi="Times New Roman" w:cs="Times New Roman"/>
            <w:b/>
            <w:color w:val="2F2F2F"/>
            <w:sz w:val="24"/>
            <w:szCs w:val="24"/>
            <w:highlight w:val="white"/>
            <w:rPrChange w:id="217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Выводы</w:t>
        </w:r>
      </w:ins>
    </w:p>
    <w:p w14:paraId="4E7C6144" w14:textId="77777777" w:rsidR="000B1690" w:rsidRPr="000B1690" w:rsidRDefault="000B1690">
      <w:pPr>
        <w:ind w:left="720"/>
        <w:rPr>
          <w:ins w:id="217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72" w:author="Olesya Savelyeva" w:date="2022-08-09T11:02:00Z">
            <w:rPr>
              <w:ins w:id="217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</w:p>
    <w:p w14:paraId="14AC3A0F" w14:textId="77777777" w:rsidR="000B1690" w:rsidRPr="000B1690" w:rsidRDefault="00BD6D37">
      <w:pPr>
        <w:shd w:val="clear" w:color="auto" w:fill="FFFFFF"/>
        <w:spacing w:after="300"/>
        <w:ind w:firstLine="720"/>
        <w:jc w:val="both"/>
        <w:rPr>
          <w:ins w:id="217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75" w:author="Olesya Savelyeva" w:date="2022-08-09T11:02:00Z">
            <w:rPr>
              <w:ins w:id="217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17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7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Еще 10 лет назад доля городского населения составляла всего около 35%. Сегодня наблюдается активный рост городского населения. При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7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этом идет большая нагрузка на городские службы,</w:t>
        </w:r>
      </w:ins>
      <w:r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  <w:lang w:val="ru-RU"/>
        </w:rPr>
        <w:t xml:space="preserve"> </w:t>
      </w:r>
      <w:ins w:id="218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8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информационный центр,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8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здравоохранение ,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8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причем иногда непосильная.</w:t>
        </w:r>
      </w:ins>
    </w:p>
    <w:p w14:paraId="2E3C0873" w14:textId="77777777" w:rsidR="000B1690" w:rsidRPr="000B1690" w:rsidRDefault="00BD6D37">
      <w:pPr>
        <w:shd w:val="clear" w:color="auto" w:fill="FFFFFF"/>
        <w:spacing w:after="300"/>
        <w:rPr>
          <w:ins w:id="218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85" w:author="Olesya Savelyeva" w:date="2022-08-09T11:02:00Z">
            <w:rPr>
              <w:ins w:id="218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18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8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Для решения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8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проблемы  была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9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и есть концепция «Умный город» (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9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9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9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City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9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) . </w:t>
        </w:r>
      </w:ins>
    </w:p>
    <w:p w14:paraId="501CE3B1" w14:textId="77777777" w:rsidR="000B1690" w:rsidRPr="000B1690" w:rsidRDefault="00BD6D37">
      <w:pPr>
        <w:shd w:val="clear" w:color="auto" w:fill="FFFFFF"/>
        <w:spacing w:after="300"/>
        <w:rPr>
          <w:ins w:id="219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196" w:author="Olesya Savelyeva" w:date="2022-08-09T11:02:00Z">
            <w:rPr>
              <w:ins w:id="219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19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19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Цель программы — повышение эффективности работы всех городских служб и обеспечение современного качества жизни за счет применения инновационных технологий, которые предусматривают экономичное и экологичное использование городских систем жизнедеятельности.</w:t>
        </w:r>
      </w:ins>
    </w:p>
    <w:p w14:paraId="7F57D4D0" w14:textId="77777777" w:rsidR="000B1690" w:rsidRPr="000B1690" w:rsidRDefault="00BD6D37">
      <w:pPr>
        <w:shd w:val="clear" w:color="auto" w:fill="FFFFFF"/>
        <w:spacing w:after="300"/>
        <w:jc w:val="both"/>
        <w:rPr>
          <w:ins w:id="2200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01" w:author="Olesya Savelyeva" w:date="2022-08-09T11:02:00Z">
            <w:rPr>
              <w:ins w:id="2202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03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0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Сложно дать четкое определение для «умного города». В целом, это система, при которой существующие ресурсы городских служб используются наилучшим образом, обеспечивая максимальную безопасность городской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0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жизни .</w:t>
        </w:r>
        <w:proofErr w:type="gramEnd"/>
      </w:ins>
    </w:p>
    <w:p w14:paraId="678C35C2" w14:textId="77777777" w:rsidR="000B1690" w:rsidRPr="000B1690" w:rsidRDefault="00BD6D37">
      <w:pPr>
        <w:shd w:val="clear" w:color="auto" w:fill="FFFFFF"/>
        <w:spacing w:after="300"/>
        <w:jc w:val="both"/>
        <w:rPr>
          <w:ins w:id="2206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07" w:author="Olesya Savelyeva" w:date="2022-08-09T11:02:00Z">
            <w:rPr>
              <w:ins w:id="220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09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1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Умный город – это умное управление, умное про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1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живание, умные люди, умная среда, умная экономика.</w:t>
        </w:r>
      </w:ins>
    </w:p>
    <w:p w14:paraId="08F7399C" w14:textId="77777777" w:rsidR="000B1690" w:rsidRPr="000B1690" w:rsidRDefault="00BD6D37">
      <w:pPr>
        <w:shd w:val="clear" w:color="auto" w:fill="FFFFFF"/>
        <w:spacing w:after="300"/>
        <w:jc w:val="both"/>
        <w:rPr>
          <w:ins w:id="221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13" w:author="Olesya Savelyeva" w:date="2022-08-09T11:02:00Z">
            <w:rPr>
              <w:ins w:id="221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1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1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Умный город безопасен, экономичен,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1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энергоэффективен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1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и дружелюбен для жителей. Кто заинтересован в создании «умного города»? Преимущества «умного города» нацелены в первую очередь на население, на улучшение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1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условий его жизни. Поэтому идея должна поддерживаться гражданами. Они должны быть заинтересованы в ее развитии и должны быть вовлечены в процесс реализации проекта.</w:t>
        </w:r>
      </w:ins>
    </w:p>
    <w:p w14:paraId="0F69B8E4" w14:textId="77777777" w:rsidR="000B1690" w:rsidRPr="000B1690" w:rsidRDefault="00BD6D37">
      <w:pPr>
        <w:shd w:val="clear" w:color="auto" w:fill="FFFFFF"/>
        <w:spacing w:after="300"/>
        <w:jc w:val="both"/>
        <w:rPr>
          <w:ins w:id="2220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21" w:author="Olesya Savelyeva" w:date="2022-08-09T11:02:00Z">
            <w:rPr>
              <w:ins w:id="2222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23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2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Главным активом города станут люди, процессы и технологии.</w:t>
        </w:r>
      </w:ins>
    </w:p>
    <w:p w14:paraId="65E6C48A" w14:textId="77777777" w:rsidR="000B1690" w:rsidRPr="000B1690" w:rsidRDefault="00BD6D37">
      <w:pPr>
        <w:shd w:val="clear" w:color="auto" w:fill="FFFFFF"/>
        <w:spacing w:after="300"/>
        <w:rPr>
          <w:ins w:id="222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26" w:author="Olesya Savelyeva" w:date="2022-08-09T11:02:00Z">
            <w:rPr>
              <w:ins w:id="222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2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2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Разработкой стандартов «умных г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3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ородов» в России занимается Национальный центр информатизации при обращении к ним можно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3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проконсультироватся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3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по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3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поводу  концепции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3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города Волгограда.</w:t>
        </w:r>
      </w:ins>
    </w:p>
    <w:p w14:paraId="610EC76F" w14:textId="77777777" w:rsidR="000B1690" w:rsidRPr="000B1690" w:rsidRDefault="00BD6D37">
      <w:pPr>
        <w:shd w:val="clear" w:color="auto" w:fill="FFFFFF"/>
        <w:spacing w:after="300"/>
        <w:jc w:val="both"/>
        <w:rPr>
          <w:ins w:id="223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36" w:author="Olesya Savelyeva" w:date="2022-08-09T11:02:00Z">
            <w:rPr>
              <w:ins w:id="223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3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3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Единые критерии позволят обобщить знания, объединить усилия и идеи, предпишут, какой город считать «умным» и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4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ускорят его строительство. В то же время стандарты должны быть динамичными, изменяясь в процессе воплощения плана, чтобы соответствовать текущим потребностям общества.</w:t>
        </w:r>
      </w:ins>
    </w:p>
    <w:p w14:paraId="0F05DD58" w14:textId="77777777" w:rsidR="000B1690" w:rsidRPr="000B1690" w:rsidRDefault="00BD6D37">
      <w:pPr>
        <w:shd w:val="clear" w:color="auto" w:fill="FFFFFF"/>
        <w:spacing w:after="300"/>
        <w:jc w:val="both"/>
        <w:rPr>
          <w:ins w:id="224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42" w:author="Olesya Savelyeva" w:date="2022-08-09T11:02:00Z">
            <w:rPr>
              <w:ins w:id="224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4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4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>Вывод: потребность в концепции «Умный город» возникла вследствие увеличения числа обращ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4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ений жителей. Людям стало необходимо повысить эффективность всех городских служб для улучшения качества жизни.</w:t>
        </w:r>
      </w:ins>
    </w:p>
    <w:p w14:paraId="6F0941A6" w14:textId="77777777" w:rsidR="000B1690" w:rsidRPr="000B1690" w:rsidRDefault="00BD6D37">
      <w:pPr>
        <w:shd w:val="clear" w:color="auto" w:fill="FFFFFF"/>
        <w:spacing w:after="300"/>
        <w:rPr>
          <w:ins w:id="224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48" w:author="Olesya Savelyeva" w:date="2022-08-09T11:02:00Z">
            <w:rPr>
              <w:ins w:id="224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5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5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город Волгоград тоже делает первые шаги, чтобы стать «умным городом».</w:t>
        </w:r>
      </w:ins>
    </w:p>
    <w:p w14:paraId="51285E7C" w14:textId="77777777" w:rsidR="000B1690" w:rsidRPr="000B1690" w:rsidRDefault="00BD6D37">
      <w:pPr>
        <w:shd w:val="clear" w:color="auto" w:fill="FFFFFF"/>
        <w:spacing w:after="300"/>
        <w:jc w:val="both"/>
        <w:rPr>
          <w:ins w:id="225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53" w:author="Olesya Savelyeva" w:date="2022-08-09T11:02:00Z">
            <w:rPr>
              <w:ins w:id="225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5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5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Например, в Москве уже многое реализовано. Каждый светофор в столице России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5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5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оконечен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5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оптическим каналом, поэтому данные с него можно </w:t>
        </w:r>
      </w:ins>
      <w:r w:rsidRPr="00BD6D37"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</w:rPr>
        <w:t>обрабатывать. Это</w:t>
      </w:r>
      <w:ins w:id="226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6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позволяет вести контроль за соблюдением правил движения. И это уже реальность сегодняшнего дня.</w:t>
        </w:r>
      </w:ins>
    </w:p>
    <w:p w14:paraId="14BDAB84" w14:textId="77777777" w:rsidR="000B1690" w:rsidRPr="000B1690" w:rsidRDefault="00BD6D37">
      <w:pPr>
        <w:shd w:val="clear" w:color="auto" w:fill="FFFFFF"/>
        <w:spacing w:after="300"/>
        <w:jc w:val="both"/>
        <w:rPr>
          <w:ins w:id="226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63" w:author="Olesya Savelyeva" w:date="2022-08-09T11:02:00Z">
            <w:rPr>
              <w:ins w:id="226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6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6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 современных домах Москвы устанавливаются приборы, которые позволяют определить, ка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6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кое из подключенных устройств потребляет больше электроэнергии – это позволяет экономить на электроэнергии и стимулирует к развитию «умного дома».</w:t>
        </w:r>
      </w:ins>
    </w:p>
    <w:p w14:paraId="4B69B314" w14:textId="77777777" w:rsidR="000B1690" w:rsidRPr="000B1690" w:rsidRDefault="00BD6D37">
      <w:pPr>
        <w:shd w:val="clear" w:color="auto" w:fill="FFFFFF"/>
        <w:spacing w:after="300"/>
        <w:jc w:val="both"/>
        <w:rPr>
          <w:ins w:id="226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69" w:author="Olesya Savelyeva" w:date="2022-08-09T11:02:00Z">
            <w:rPr>
              <w:ins w:id="227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7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7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 Санкт-Петербурге была разработана система «Безопасный город». В ней хранятся данные с 12 тысяч камер систем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7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ы наружного видеонаблюдения. Система позволяет быстро найти нужный фрагмент на видеозаписи, тем самым обеспечить высокую оперативность мероприятий по общественной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7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безопасности .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7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Также данную информацию с камер могут совместно использовать в работе и другие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7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службы города.</w:t>
        </w:r>
      </w:ins>
    </w:p>
    <w:p w14:paraId="3107F516" w14:textId="77777777" w:rsidR="000B1690" w:rsidRPr="000B1690" w:rsidRDefault="00BD6D37">
      <w:pPr>
        <w:shd w:val="clear" w:color="auto" w:fill="FFFFFF"/>
        <w:spacing w:after="300"/>
        <w:jc w:val="both"/>
        <w:rPr>
          <w:ins w:id="227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78" w:author="Olesya Savelyeva" w:date="2022-08-09T11:02:00Z">
            <w:rPr>
              <w:ins w:id="227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8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8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 Казани успешно действует система адаптивного светофорного регулирования со времени проведения всемирной летней Универсиады 2013 года. Она охватывает в общей сложности 158 из 350 светофорных объектов, надёжно защищая центр города от автомо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8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бильных пробок и заторов.</w:t>
        </w:r>
      </w:ins>
    </w:p>
    <w:p w14:paraId="19521946" w14:textId="77777777" w:rsidR="000B1690" w:rsidRPr="000B1690" w:rsidRDefault="00BD6D37">
      <w:pPr>
        <w:shd w:val="clear" w:color="auto" w:fill="FFFFFF"/>
        <w:spacing w:after="300"/>
        <w:jc w:val="both"/>
        <w:rPr>
          <w:ins w:id="228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84" w:author="Olesya Savelyeva" w:date="2022-08-09T11:02:00Z">
            <w:rPr>
              <w:ins w:id="228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8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8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Камеры на перекрестках, где установлена адаптивная система, в течение месяца собирают статистику о количестве проезжающих через него в разное время машин. Таким образом, светофоры различают обычную обстановку от затрудненной.</w:t>
        </w:r>
      </w:ins>
    </w:p>
    <w:p w14:paraId="7DA04275" w14:textId="77777777" w:rsidR="000B1690" w:rsidRPr="000B1690" w:rsidRDefault="00BD6D37">
      <w:pPr>
        <w:shd w:val="clear" w:color="auto" w:fill="FFFFFF"/>
        <w:spacing w:after="300"/>
        <w:jc w:val="both"/>
        <w:rPr>
          <w:ins w:id="228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89" w:author="Olesya Savelyeva" w:date="2022-08-09T11:02:00Z">
            <w:rPr>
              <w:ins w:id="229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9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9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Выво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9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д: Концепция «Умный город» очень «гибкая». Каждый город сам выбирает приоритетные направления развития. К «умным» городами можно отнести Сеул, Сингапур, Барселону, Москву, Санкт-Петербург, Казань.</w:t>
        </w:r>
      </w:ins>
    </w:p>
    <w:p w14:paraId="08226CE8" w14:textId="77777777" w:rsidR="000B1690" w:rsidRPr="000B1690" w:rsidRDefault="00BD6D37">
      <w:pPr>
        <w:shd w:val="clear" w:color="auto" w:fill="FFFFFF"/>
        <w:spacing w:after="300"/>
        <w:jc w:val="both"/>
        <w:rPr>
          <w:ins w:id="229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295" w:author="Olesya Savelyeva" w:date="2022-08-09T11:02:00Z">
            <w:rPr>
              <w:ins w:id="229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29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29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Концепция «Умного города» реализуется в разных областях.</w:t>
        </w:r>
      </w:ins>
    </w:p>
    <w:p w14:paraId="2BB8B110" w14:textId="77777777" w:rsidR="000B1690" w:rsidRPr="000B1690" w:rsidRDefault="00BD6D37">
      <w:pPr>
        <w:shd w:val="clear" w:color="auto" w:fill="FFFFFF"/>
        <w:spacing w:after="300"/>
        <w:jc w:val="both"/>
        <w:rPr>
          <w:ins w:id="229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00" w:author="Olesya Savelyeva" w:date="2022-08-09T11:02:00Z">
            <w:rPr>
              <w:ins w:id="230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0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0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Эн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0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ергетика</w:t>
        </w:r>
      </w:ins>
    </w:p>
    <w:p w14:paraId="676D6FCD" w14:textId="77777777" w:rsidR="000B1690" w:rsidRPr="000B1690" w:rsidRDefault="00BD6D37">
      <w:pPr>
        <w:shd w:val="clear" w:color="auto" w:fill="FFFFFF"/>
        <w:spacing w:after="300"/>
        <w:jc w:val="both"/>
        <w:rPr>
          <w:ins w:id="230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06" w:author="Olesya Savelyeva" w:date="2022-08-09T11:02:00Z">
            <w:rPr>
              <w:ins w:id="230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0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0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Эффективное использование энергии — это использование меньшего количества энергии, чтобы обеспечить тот же уровень энергетического обеспечения зданий или технологических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1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процессов .</w:t>
        </w:r>
        <w:proofErr w:type="gramEnd"/>
      </w:ins>
    </w:p>
    <w:p w14:paraId="6C670621" w14:textId="77777777" w:rsidR="000B1690" w:rsidRPr="000B1690" w:rsidRDefault="00BD6D37">
      <w:pPr>
        <w:shd w:val="clear" w:color="auto" w:fill="FFFFFF"/>
        <w:spacing w:after="300"/>
        <w:jc w:val="both"/>
        <w:rPr>
          <w:ins w:id="231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12" w:author="Olesya Savelyeva" w:date="2022-08-09T11:02:00Z">
            <w:rPr>
              <w:ins w:id="231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1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1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Одной из главных задач в современной России является снижение энергоемкости. Зарабатывать на сокращении энергозатрат можно и нужно – к такому выводу пришли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1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>уже все ведущие промышленные компании. А в масштабах страны это будет содействовать глобальному оздо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1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ровлению экономики и решению многих экологических проблем.</w:t>
        </w:r>
      </w:ins>
    </w:p>
    <w:p w14:paraId="47630717" w14:textId="77777777" w:rsidR="000B1690" w:rsidRPr="000B1690" w:rsidRDefault="00BD6D37">
      <w:pPr>
        <w:shd w:val="clear" w:color="auto" w:fill="FFFFFF"/>
        <w:spacing w:after="300"/>
        <w:jc w:val="both"/>
        <w:rPr>
          <w:ins w:id="231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19" w:author="Olesya Savelyeva" w:date="2022-08-09T11:02:00Z">
            <w:rPr>
              <w:ins w:id="232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2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2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Здравоохранение</w:t>
        </w:r>
      </w:ins>
    </w:p>
    <w:p w14:paraId="3D13D4CC" w14:textId="77777777" w:rsidR="000B1690" w:rsidRPr="000B1690" w:rsidRDefault="00BD6D37">
      <w:pPr>
        <w:shd w:val="clear" w:color="auto" w:fill="FFFFFF"/>
        <w:spacing w:after="300"/>
        <w:jc w:val="both"/>
        <w:rPr>
          <w:ins w:id="232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24" w:author="Olesya Savelyeva" w:date="2022-08-09T11:02:00Z">
            <w:rPr>
              <w:ins w:id="232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2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2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Здоровье – самая важная составляющая человеческого благополучия. Никакие красоты мира, богатства и успехи не доставят удовлетворения, если не будет сил и физической возможности это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2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принять. Серьезное внимание в структуре "умного города" отводится здравоохранению, которое должно быть высокотехнологичным и эффективным.</w:t>
        </w:r>
      </w:ins>
    </w:p>
    <w:p w14:paraId="3CD76EFA" w14:textId="77777777" w:rsidR="000B1690" w:rsidRPr="000B1690" w:rsidRDefault="00BD6D37">
      <w:pPr>
        <w:shd w:val="clear" w:color="auto" w:fill="FFFFFF"/>
        <w:spacing w:after="300"/>
        <w:jc w:val="both"/>
        <w:rPr>
          <w:ins w:id="232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30" w:author="Olesya Savelyeva" w:date="2022-08-09T11:02:00Z">
            <w:rPr>
              <w:ins w:id="233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3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3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«Умная система здравоохранения» та, которая эффективно использует информацию, детально ее анализирует и быстро применя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3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ет, используя электронную систему данных по пациентам. Это позволит уменьшить число врачебных ошибок и повысить эффективность лечения. Должен быть налажен постоянный обмен информацией так, чтобы любой врач мог получить доступ к полной актуальной истории бо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3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лезни обращающегося к нему пациента и быстрее подобрать нужный курс терапии.</w:t>
        </w:r>
      </w:ins>
    </w:p>
    <w:p w14:paraId="2FC930A2" w14:textId="77777777" w:rsidR="000B1690" w:rsidRPr="000B1690" w:rsidRDefault="00BD6D37">
      <w:pPr>
        <w:shd w:val="clear" w:color="auto" w:fill="FFFFFF"/>
        <w:spacing w:after="300"/>
        <w:jc w:val="both"/>
        <w:rPr>
          <w:ins w:id="2336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37" w:author="Olesya Savelyeva" w:date="2022-08-09T11:02:00Z">
            <w:rPr>
              <w:ins w:id="233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39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4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Использование высокотехнологичного медицинского оборудования позволит врачам автоматически в реальном времени получать точную информацию о пациентах, а значит индивидуально подход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4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ить к каждому пациенту, подбирая лучший способ лечения.</w:t>
        </w:r>
      </w:ins>
    </w:p>
    <w:p w14:paraId="545B7916" w14:textId="77777777" w:rsidR="000B1690" w:rsidRPr="000B1690" w:rsidRDefault="00BD6D37">
      <w:pPr>
        <w:shd w:val="clear" w:color="auto" w:fill="FFFFFF"/>
        <w:spacing w:after="300"/>
        <w:jc w:val="both"/>
        <w:rPr>
          <w:ins w:id="234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43" w:author="Olesya Savelyeva" w:date="2022-08-09T11:02:00Z">
            <w:rPr>
              <w:ins w:id="234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4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4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Современная модель развития здравоохранения строится на единстве науки, образования и практики, эффективном сотрудничестве с ведущими странами и научными </w:t>
        </w:r>
      </w:ins>
      <w:r w:rsidRPr="00BD6D37"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</w:rPr>
        <w:t>центрами.</w:t>
      </w:r>
    </w:p>
    <w:p w14:paraId="544130B6" w14:textId="77777777" w:rsidR="000B1690" w:rsidRPr="000B1690" w:rsidRDefault="00BD6D37">
      <w:pPr>
        <w:shd w:val="clear" w:color="auto" w:fill="FFFFFF"/>
        <w:spacing w:after="300"/>
        <w:jc w:val="both"/>
        <w:rPr>
          <w:ins w:id="234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48" w:author="Olesya Savelyeva" w:date="2022-08-09T11:02:00Z">
            <w:rPr>
              <w:ins w:id="234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5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5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Транспорт</w:t>
        </w:r>
      </w:ins>
    </w:p>
    <w:p w14:paraId="63F68949" w14:textId="77777777" w:rsidR="000B1690" w:rsidRPr="000B1690" w:rsidRDefault="00BD6D37">
      <w:pPr>
        <w:shd w:val="clear" w:color="auto" w:fill="FFFFFF"/>
        <w:spacing w:after="300"/>
        <w:jc w:val="both"/>
        <w:rPr>
          <w:ins w:id="235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53" w:author="Olesya Savelyeva" w:date="2022-08-09T11:02:00Z">
            <w:rPr>
              <w:ins w:id="235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5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5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Транспорт «умного города» основывается на интеллектуальной транспортной системе. Это означает внедрение оперативного управления всеми видами транспорта и возможность реакции на события в режиме реального времени.</w:t>
        </w:r>
      </w:ins>
    </w:p>
    <w:p w14:paraId="03FDA731" w14:textId="77777777" w:rsidR="000B1690" w:rsidRPr="000B1690" w:rsidRDefault="00BD6D37">
      <w:pPr>
        <w:shd w:val="clear" w:color="auto" w:fill="FFFFFF"/>
        <w:spacing w:after="300"/>
        <w:jc w:val="both"/>
        <w:rPr>
          <w:ins w:id="235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58" w:author="Olesya Savelyeva" w:date="2022-08-09T11:02:00Z">
            <w:rPr>
              <w:ins w:id="235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6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6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Главное новшество «умного города» в отношен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6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ии транспорта — это создание города, ориентированного на пешехода. Поэтому серьезное внимание в транспортной системе уделяется общественному </w:t>
        </w:r>
      </w:ins>
      <w:r w:rsidRPr="00BD6D37">
        <w:rPr>
          <w:rFonts w:ascii="Times New Roman" w:eastAsia="Times New Roman" w:hAnsi="Times New Roman" w:cs="Times New Roman"/>
          <w:color w:val="2F2F2F"/>
          <w:sz w:val="24"/>
          <w:szCs w:val="24"/>
          <w:highlight w:val="white"/>
        </w:rPr>
        <w:t>транспорту.</w:t>
      </w:r>
    </w:p>
    <w:p w14:paraId="3503A4F8" w14:textId="77777777" w:rsidR="000B1690" w:rsidRPr="000B1690" w:rsidRDefault="00BD6D37">
      <w:pPr>
        <w:shd w:val="clear" w:color="auto" w:fill="FFFFFF"/>
        <w:spacing w:after="300"/>
        <w:jc w:val="both"/>
        <w:rPr>
          <w:ins w:id="236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64" w:author="Olesya Savelyeva" w:date="2022-08-09T11:02:00Z">
            <w:rPr>
              <w:ins w:id="236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6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6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Для того чтобы обеспечить налаженную систему в сфере транспорта, необходимо заняться внедрением новейш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6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их информационных и навигационных систем, предоставив людям разнообразные сервисы — от подсказки, на какую парковку вести машину, до оповещения о сроке прибытия местного общественного транспорта.</w:t>
        </w:r>
      </w:ins>
    </w:p>
    <w:p w14:paraId="67DC9156" w14:textId="77777777" w:rsidR="000B1690" w:rsidRPr="000B1690" w:rsidRDefault="00BD6D37">
      <w:pPr>
        <w:shd w:val="clear" w:color="auto" w:fill="FFFFFF"/>
        <w:spacing w:after="300"/>
        <w:jc w:val="both"/>
        <w:rPr>
          <w:ins w:id="236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70" w:author="Olesya Savelyeva" w:date="2022-08-09T11:02:00Z">
            <w:rPr>
              <w:ins w:id="237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7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7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Экология</w:t>
        </w:r>
      </w:ins>
    </w:p>
    <w:p w14:paraId="13C088E1" w14:textId="77777777" w:rsidR="000B1690" w:rsidRPr="000B1690" w:rsidRDefault="00BD6D37">
      <w:pPr>
        <w:shd w:val="clear" w:color="auto" w:fill="FFFFFF"/>
        <w:spacing w:after="300"/>
        <w:jc w:val="both"/>
        <w:rPr>
          <w:ins w:id="237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75" w:author="Olesya Savelyeva" w:date="2022-08-09T11:02:00Z">
            <w:rPr>
              <w:ins w:id="237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7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7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>«Инновационный город», «Умный город», «Зеленый горо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7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д» — не разные взаимодополняющие концепции, а суть одно и то же. Старая, нетехнологичная экономика формировала вокруг себя грязные и некомфортные города, где лучшие места были отданы индустриальным объектам, худшие — жителям, рождённым для того, чтобы эти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8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объекты обслуживать.</w:t>
        </w:r>
      </w:ins>
    </w:p>
    <w:p w14:paraId="5C4FE425" w14:textId="77777777" w:rsidR="000B1690" w:rsidRPr="000B1690" w:rsidRDefault="00BD6D37">
      <w:pPr>
        <w:shd w:val="clear" w:color="auto" w:fill="FFFFFF"/>
        <w:spacing w:after="300"/>
        <w:jc w:val="both"/>
        <w:rPr>
          <w:ins w:id="238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82" w:author="Olesya Savelyeva" w:date="2022-08-09T11:02:00Z">
            <w:rPr>
              <w:ins w:id="238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8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8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Идеология и технологии, позволяющие беречь природу, – городское изобретение. Эти понятия связаны: чтобы изобретать или налаживать производство современных энергосберегающих механизмов, необходимо мыслить экологично, мыслить категориями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8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будущего.</w:t>
        </w:r>
      </w:ins>
    </w:p>
    <w:p w14:paraId="7FF0596C" w14:textId="77777777" w:rsidR="000B1690" w:rsidRPr="000B1690" w:rsidRDefault="00BD6D37">
      <w:pPr>
        <w:shd w:val="clear" w:color="auto" w:fill="FFFFFF"/>
        <w:spacing w:after="300"/>
        <w:jc w:val="both"/>
        <w:rPr>
          <w:ins w:id="238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88" w:author="Olesya Savelyeva" w:date="2022-08-09T11:02:00Z">
            <w:rPr>
              <w:ins w:id="238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9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9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Умный город это в первую очередь город с чистой водой и воздухом, зелеными парками, автомобилями, которые не оставляют за собой сизый шлейф на четыре квартала, город, в котором хочется жить!</w:t>
        </w:r>
      </w:ins>
    </w:p>
    <w:p w14:paraId="42A37959" w14:textId="77777777" w:rsidR="000B1690" w:rsidRPr="000B1690" w:rsidRDefault="00BD6D37">
      <w:pPr>
        <w:shd w:val="clear" w:color="auto" w:fill="FFFFFF"/>
        <w:spacing w:after="300"/>
        <w:jc w:val="both"/>
        <w:rPr>
          <w:ins w:id="2392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93" w:author="Olesya Savelyeva" w:date="2022-08-09T11:02:00Z">
            <w:rPr>
              <w:ins w:id="2394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395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9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Городской «экологический рай» строится на множестве «у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39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мных» технологий, которые позволяют улучшить экологическую обстановку и защитить окружающую среду от негативного воздействия, получаемого в результате жизнедеятельности человека.</w:t>
        </w:r>
      </w:ins>
    </w:p>
    <w:p w14:paraId="14732194" w14:textId="77777777" w:rsidR="000B1690" w:rsidRPr="000B1690" w:rsidRDefault="00BD6D37">
      <w:pPr>
        <w:shd w:val="clear" w:color="auto" w:fill="FFFFFF"/>
        <w:spacing w:after="300"/>
        <w:jc w:val="both"/>
        <w:rPr>
          <w:ins w:id="239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399" w:author="Olesya Savelyeva" w:date="2022-08-09T11:02:00Z">
            <w:rPr>
              <w:ins w:id="240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0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0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Коммуникации</w:t>
        </w:r>
      </w:ins>
    </w:p>
    <w:p w14:paraId="1FDBE0DE" w14:textId="77777777" w:rsidR="000B1690" w:rsidRPr="000B1690" w:rsidRDefault="00BD6D37">
      <w:pPr>
        <w:shd w:val="clear" w:color="auto" w:fill="FFFFFF"/>
        <w:spacing w:after="300"/>
        <w:jc w:val="both"/>
        <w:rPr>
          <w:ins w:id="240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04" w:author="Olesya Savelyeva" w:date="2022-08-09T11:02:00Z">
            <w:rPr>
              <w:ins w:id="240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0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0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Житель «умного города» сможет сэкономить время, не простаивая в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0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очередях, а получив удаленно все городские услуги, необходимую информацию о работе общественного транспорта, различных учреждений, он может получать дистанционное образование, участвуя в вебинарах и прослушивая лекции, не выходя из дома. Одним словом, жите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0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ль «умного города» сам распоряжается своей жизнью, выстраивая то расписание, тот график посещения учебы, работы, учреждений, мест отдыха, который удобен именно ему. А все коммуникационные технологии существуют, чтобы помочь ему в этом.</w:t>
        </w:r>
      </w:ins>
    </w:p>
    <w:p w14:paraId="514E5DAB" w14:textId="77777777" w:rsidR="000B1690" w:rsidRPr="000B1690" w:rsidRDefault="00BD6D37">
      <w:pPr>
        <w:shd w:val="clear" w:color="auto" w:fill="FFFFFF"/>
        <w:spacing w:after="300"/>
        <w:jc w:val="both"/>
        <w:rPr>
          <w:ins w:id="2410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11" w:author="Olesya Savelyeva" w:date="2022-08-09T11:02:00Z">
            <w:rPr>
              <w:ins w:id="2412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13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1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Инфраструктура</w:t>
        </w:r>
      </w:ins>
    </w:p>
    <w:p w14:paraId="466C4BBA" w14:textId="77777777" w:rsidR="000B1690" w:rsidRPr="000B1690" w:rsidRDefault="00BD6D37">
      <w:pPr>
        <w:shd w:val="clear" w:color="auto" w:fill="FFFFFF"/>
        <w:spacing w:after="300"/>
        <w:jc w:val="both"/>
        <w:rPr>
          <w:ins w:id="241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16" w:author="Olesya Savelyeva" w:date="2022-08-09T11:02:00Z">
            <w:rPr>
              <w:ins w:id="241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1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1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Инфра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2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структура «умного города» помогает коммунальной сфере, предприятиям и домохозяйствам повысить экономическую эффективность; снизить нагрузку на окружающую среду; обеспечить комфорт и безопасность жителей и гостей города.</w:t>
        </w:r>
      </w:ins>
    </w:p>
    <w:p w14:paraId="43A1F9E8" w14:textId="77777777" w:rsidR="000B1690" w:rsidRPr="000B1690" w:rsidRDefault="00BD6D37">
      <w:pPr>
        <w:shd w:val="clear" w:color="auto" w:fill="FFFFFF"/>
        <w:spacing w:after="300"/>
        <w:jc w:val="both"/>
        <w:rPr>
          <w:ins w:id="242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22" w:author="Olesya Savelyeva" w:date="2022-08-09T11:02:00Z">
            <w:rPr>
              <w:ins w:id="242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2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2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Это достигается за счет единой сети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2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датчиков, которые регулирует функционирование основных систем жизнеобеспечения города, следят за движением транспортных средств, контролируют состояние конструктивных элементов зданий, снабжают диспетчерские пункты как визуальной, так и статистически обраб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2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отанной информацией.</w:t>
        </w:r>
      </w:ins>
    </w:p>
    <w:p w14:paraId="37FD233B" w14:textId="77777777" w:rsidR="000B1690" w:rsidRPr="000B1690" w:rsidRDefault="00BD6D37">
      <w:pPr>
        <w:shd w:val="clear" w:color="auto" w:fill="FFFFFF"/>
        <w:spacing w:after="300"/>
        <w:jc w:val="both"/>
        <w:rPr>
          <w:ins w:id="242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29" w:author="Olesya Savelyeva" w:date="2022-08-09T11:02:00Z">
            <w:rPr>
              <w:ins w:id="243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3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3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Основа и результат существования инфраструктуры «умного города» — единое информационное пространство обработки городских процессов и процедур – от природоохранных до социальных.</w:t>
        </w:r>
      </w:ins>
    </w:p>
    <w:p w14:paraId="053D6222" w14:textId="77777777" w:rsidR="000B1690" w:rsidRPr="000B1690" w:rsidRDefault="00BD6D37">
      <w:pPr>
        <w:shd w:val="clear" w:color="auto" w:fill="FFFFFF"/>
        <w:spacing w:after="300"/>
        <w:rPr>
          <w:ins w:id="243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34" w:author="Olesya Savelyeva" w:date="2022-08-09T11:02:00Z">
            <w:rPr>
              <w:ins w:id="243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3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3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>Образование</w:t>
        </w:r>
      </w:ins>
    </w:p>
    <w:p w14:paraId="1EEA61B5" w14:textId="77777777" w:rsidR="000B1690" w:rsidRPr="000B1690" w:rsidRDefault="00BD6D37">
      <w:pPr>
        <w:shd w:val="clear" w:color="auto" w:fill="FFFFFF"/>
        <w:spacing w:after="300"/>
        <w:jc w:val="both"/>
        <w:rPr>
          <w:ins w:id="243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39" w:author="Olesya Savelyeva" w:date="2022-08-09T11:02:00Z">
            <w:rPr>
              <w:ins w:id="244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4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4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Дистанционное образование и электронное обуче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4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ние положили начало новой мировой тенденции – «умное образование». Речь идет уже не столько о технологиях, сколько о философии образования. Умное обучение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4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 это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4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гибкое обучение в живой и постоянно меняющейся образовательной среде. Максимальную доступность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4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знаний обеспечивает то, что вся информация находится в свободном доступе. При этом образовательный процесс становится более интерактивным и с разнообразием подходов.</w:t>
        </w:r>
      </w:ins>
    </w:p>
    <w:p w14:paraId="20B32ECD" w14:textId="77777777" w:rsidR="000B1690" w:rsidRPr="000B1690" w:rsidRDefault="00BD6D37">
      <w:pPr>
        <w:shd w:val="clear" w:color="auto" w:fill="FFFFFF"/>
        <w:spacing w:after="300"/>
        <w:jc w:val="both"/>
        <w:rPr>
          <w:ins w:id="244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48" w:author="Olesya Savelyeva" w:date="2022-08-09T11:02:00Z">
            <w:rPr>
              <w:ins w:id="244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5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5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«Умное образование»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5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 это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5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переход от пассивного контента к активному, онлайн. Электронное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5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обучение обеспечивает двустороннюю связь между преподавателями и студентами, позволяет обмениваться знаниями, причем не играет роли, как далеко собеседники находятся друг от друга. Таким образом, электронное обучение вплелось в структуру цифрового общества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5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и даже является его центральным, основополагающим элементом.</w:t>
        </w:r>
      </w:ins>
    </w:p>
    <w:p w14:paraId="15174458" w14:textId="77777777" w:rsidR="000B1690" w:rsidRPr="000B1690" w:rsidRDefault="00BD6D37">
      <w:pPr>
        <w:shd w:val="clear" w:color="auto" w:fill="FFFFFF"/>
        <w:spacing w:after="300"/>
        <w:jc w:val="both"/>
        <w:rPr>
          <w:ins w:id="2456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57" w:author="Olesya Savelyeva" w:date="2022-08-09T11:02:00Z">
            <w:rPr>
              <w:ins w:id="245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59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6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«Умное образование»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6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 это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6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объединение студентов, преподавателей и знаний со всего мира.</w:t>
        </w:r>
      </w:ins>
    </w:p>
    <w:p w14:paraId="38A59D97" w14:textId="77777777" w:rsidR="000B1690" w:rsidRPr="000B1690" w:rsidRDefault="00BD6D37">
      <w:pPr>
        <w:shd w:val="clear" w:color="auto" w:fill="FFFFFF"/>
        <w:spacing w:after="300"/>
        <w:jc w:val="both"/>
        <w:rPr>
          <w:ins w:id="246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64" w:author="Olesya Savelyeva" w:date="2022-08-09T11:02:00Z">
            <w:rPr>
              <w:ins w:id="246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6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6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Безопасность</w:t>
        </w:r>
      </w:ins>
    </w:p>
    <w:p w14:paraId="449B777B" w14:textId="77777777" w:rsidR="000B1690" w:rsidRPr="000B1690" w:rsidRDefault="00BD6D37">
      <w:pPr>
        <w:shd w:val="clear" w:color="auto" w:fill="FFFFFF"/>
        <w:spacing w:after="300"/>
        <w:jc w:val="both"/>
        <w:rPr>
          <w:ins w:id="246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69" w:author="Olesya Savelyeva" w:date="2022-08-09T11:02:00Z">
            <w:rPr>
              <w:ins w:id="247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7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7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Безопасность – ключевое слово в списке приоритетов для каждого человека, будь то личная безоп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7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асность, безопасность жилища или бизнеса. Современные изыскания в этой теме направлены не на преодоление проблем, а их предвосхищение, ведь если предвидеть угрозы и соответствующим образом планировать защиту, то риски можно свести к минимуму.</w:t>
        </w:r>
      </w:ins>
    </w:p>
    <w:p w14:paraId="1B438A6B" w14:textId="77777777" w:rsidR="000B1690" w:rsidRPr="000B1690" w:rsidRDefault="00BD6D37">
      <w:pPr>
        <w:shd w:val="clear" w:color="auto" w:fill="FFFFFF"/>
        <w:spacing w:after="300"/>
        <w:jc w:val="both"/>
        <w:rPr>
          <w:ins w:id="247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75" w:author="Olesya Savelyeva" w:date="2022-08-09T11:02:00Z">
            <w:rPr>
              <w:ins w:id="247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7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7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Говоря о безо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7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пасном городе, мы подразумеваем не только оснащение дворов и критических объектов городской инфраструктуры камерами наблюдения, но и организацию безопасного движения транспорта, борьбу с криминогенной обстановкой, обеспечение информационной безопасности, а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8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нтитеррористическую деятельность, максимально удобную и безопасную организацию городского пространства (дороги, паркинги, дворы, скверы и т.п.).</w:t>
        </w:r>
      </w:ins>
    </w:p>
    <w:p w14:paraId="0921F175" w14:textId="77777777" w:rsidR="000B1690" w:rsidRPr="000B1690" w:rsidRDefault="00BD6D37">
      <w:pPr>
        <w:shd w:val="clear" w:color="auto" w:fill="FFFFFF"/>
        <w:spacing w:after="300"/>
        <w:jc w:val="both"/>
        <w:rPr>
          <w:ins w:id="248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82" w:author="Olesya Savelyeva" w:date="2022-08-09T11:02:00Z">
            <w:rPr>
              <w:ins w:id="248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8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8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Вывод: концепция «Умный город» реализуется в разных областях. В разных городах внедрение «умных» технологий про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8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исходит по-разному. Это связано с климатическими условиями, особенностями ландшафта, политикой региональной власти.</w:t>
        </w:r>
      </w:ins>
    </w:p>
    <w:p w14:paraId="7638CD06" w14:textId="77777777" w:rsidR="000B1690" w:rsidRPr="000B1690" w:rsidRDefault="00BD6D37">
      <w:pPr>
        <w:shd w:val="clear" w:color="auto" w:fill="FFFFFF"/>
        <w:spacing w:after="300"/>
        <w:jc w:val="both"/>
        <w:rPr>
          <w:ins w:id="248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88" w:author="Olesya Savelyeva" w:date="2022-08-09T11:02:00Z">
            <w:rPr>
              <w:ins w:id="248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9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9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Еще до официального внедрения концепции «Умный город», за последние несколько лет, в жизни о города уже произошли существенные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9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перемены .</w:t>
        </w:r>
        <w:proofErr w:type="gramEnd"/>
      </w:ins>
    </w:p>
    <w:p w14:paraId="7C1E4FDE" w14:textId="77777777" w:rsidR="000B1690" w:rsidRPr="000B1690" w:rsidRDefault="00BD6D37">
      <w:pPr>
        <w:shd w:val="clear" w:color="auto" w:fill="FFFFFF"/>
        <w:spacing w:after="300"/>
        <w:rPr>
          <w:ins w:id="249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494" w:author="Olesya Savelyeva" w:date="2022-08-09T11:02:00Z">
            <w:rPr>
              <w:ins w:id="249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49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9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Бл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49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агодаря внедрению камер можно контролировать, как производится уборка в городе, наблюдать за транспортными потоками, вести онлайн трансляцию с городских мероприятий.</w:t>
        </w:r>
      </w:ins>
    </w:p>
    <w:p w14:paraId="31EAFF0C" w14:textId="77777777" w:rsidR="000B1690" w:rsidRPr="000B1690" w:rsidRDefault="00BD6D37">
      <w:pPr>
        <w:shd w:val="clear" w:color="auto" w:fill="FFFFFF"/>
        <w:spacing w:after="300"/>
        <w:jc w:val="both"/>
        <w:rPr>
          <w:ins w:id="249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00" w:author="Olesya Savelyeva" w:date="2022-08-09T11:02:00Z">
            <w:rPr>
              <w:ins w:id="250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0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0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>В каждом автобусе установлены приборы GPS-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0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ГЛОНАСС .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0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Благодаря этому можно прослеживать, со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0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блюдаются ли маршрут и расписание, установить количество выполненных рейсов. Для л</w:t>
        </w:r>
      </w:ins>
    </w:p>
    <w:p w14:paraId="1F472B87" w14:textId="77777777" w:rsidR="000B1690" w:rsidRPr="000B1690" w:rsidRDefault="00BD6D37">
      <w:pPr>
        <w:shd w:val="clear" w:color="auto" w:fill="FFFFFF"/>
        <w:spacing w:after="300"/>
        <w:rPr>
          <w:ins w:id="250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08" w:author="Olesya Savelyeva" w:date="2022-08-09T11:02:00Z">
            <w:rPr>
              <w:ins w:id="250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1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1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Для любого желающего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1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нужно  запустить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1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портал и мобильное приложение «Волгоград”. Транспорт». Здесь можно отслеживать маршрут автобусов и множество других вещей.</w:t>
        </w:r>
      </w:ins>
    </w:p>
    <w:p w14:paraId="085DAE6A" w14:textId="77777777" w:rsidR="000B1690" w:rsidRPr="000B1690" w:rsidRDefault="00BD6D37">
      <w:pPr>
        <w:shd w:val="clear" w:color="auto" w:fill="FFFFFF"/>
        <w:spacing w:after="300"/>
        <w:jc w:val="both"/>
        <w:rPr>
          <w:ins w:id="251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15" w:author="Olesya Savelyeva" w:date="2022-08-09T11:02:00Z">
            <w:rPr>
              <w:ins w:id="251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1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1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Также организовать «умные» муниципальные парковки. Для удобства водителей запустить мобильное приложение «Парковки Волгограда».</w:t>
        </w:r>
      </w:ins>
    </w:p>
    <w:p w14:paraId="0CF8E038" w14:textId="77777777" w:rsidR="000B1690" w:rsidRPr="000B1690" w:rsidRDefault="00BD6D37">
      <w:pPr>
        <w:shd w:val="clear" w:color="auto" w:fill="FFFFFF"/>
        <w:spacing w:after="300"/>
        <w:rPr>
          <w:ins w:id="251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20" w:author="Olesya Savelyeva" w:date="2022-08-09T11:02:00Z">
            <w:rPr>
              <w:ins w:id="252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2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2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Внедрить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2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Автоматизированную  систему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2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дистанционного управления наружным освещением. Где каждые пять дней корректируется время вк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2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лючения/выключения освещения в зависимости от времени захода/восхода солнца.</w:t>
        </w:r>
      </w:ins>
    </w:p>
    <w:p w14:paraId="42BE714D" w14:textId="77777777" w:rsidR="000B1690" w:rsidRPr="000B1690" w:rsidRDefault="00BD6D37">
      <w:pPr>
        <w:shd w:val="clear" w:color="auto" w:fill="FFFFFF"/>
        <w:spacing w:after="300"/>
        <w:jc w:val="both"/>
        <w:rPr>
          <w:ins w:id="252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28" w:author="Olesya Savelyeva" w:date="2022-08-09T11:02:00Z">
            <w:rPr>
              <w:ins w:id="252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3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3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Система мониторинга работы инженерных сетей города наглядно демонстрирует наличие аварий на городских инженерных сетях и отключений тепла, электричества в домах города Волгоград.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3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Где на карте будут отображаться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3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все  многоквартирные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3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дома . При появлении на карте информации об отключениях воды, тепла и электричества автоматически начинается рассылка уведомлений тюменцам – подписчикам, зарегистрированным по адресу отключения.</w:t>
        </w:r>
      </w:ins>
    </w:p>
    <w:p w14:paraId="1F0D7037" w14:textId="77777777" w:rsidR="000B1690" w:rsidRPr="000B1690" w:rsidRDefault="00BD6D37">
      <w:pPr>
        <w:shd w:val="clear" w:color="auto" w:fill="FFFFFF"/>
        <w:spacing w:after="300"/>
        <w:jc w:val="both"/>
        <w:rPr>
          <w:ins w:id="253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36" w:author="Olesya Savelyeva" w:date="2022-08-09T11:02:00Z">
            <w:rPr>
              <w:ins w:id="253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3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3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-Конечно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4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, важным элементом «умного города» Тюмени является вовлечение населения в процесс управления. Создать портал для управления городом «Волгоград – наш дом», сайты «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4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Мой  Волгоград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4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» и «Ничто для нас-без нас!». где активные Волгоградцы будут участвовать в обсуж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4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дении проблем города, помогают в решении многих вопросов.</w:t>
        </w:r>
      </w:ins>
    </w:p>
    <w:p w14:paraId="6196AE44" w14:textId="77777777" w:rsidR="000B1690" w:rsidRPr="000B1690" w:rsidRDefault="00BD6D37">
      <w:pPr>
        <w:shd w:val="clear" w:color="auto" w:fill="FFFFFF"/>
        <w:spacing w:after="300"/>
        <w:jc w:val="both"/>
        <w:rPr>
          <w:ins w:id="254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45" w:author="Olesya Savelyeva" w:date="2022-08-09T11:02:00Z">
            <w:rPr>
              <w:ins w:id="254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4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4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- разработать концепцию «Умный город» занимается. Сформировать рабочие группы,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4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назначить  руководителей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5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проектов .</w:t>
        </w:r>
      </w:ins>
    </w:p>
    <w:p w14:paraId="6CA8610F" w14:textId="77777777" w:rsidR="000B1690" w:rsidRPr="000B1690" w:rsidRDefault="00BD6D37">
      <w:pPr>
        <w:shd w:val="clear" w:color="auto" w:fill="FFFFFF"/>
        <w:spacing w:after="300"/>
        <w:rPr>
          <w:ins w:id="255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52" w:author="Olesya Savelyeva" w:date="2022-08-09T11:02:00Z">
            <w:rPr>
              <w:ins w:id="255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5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5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- разработать и создать электронный экран, на котором отображаются время прибытия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5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маршрутных автобусов/время ожидания чтобы он был доступен горожанам на ул. </w:t>
        </w:r>
      </w:ins>
    </w:p>
    <w:p w14:paraId="12A06E0B" w14:textId="77777777" w:rsidR="000B1690" w:rsidRPr="000B1690" w:rsidRDefault="00BD6D37">
      <w:pPr>
        <w:shd w:val="clear" w:color="auto" w:fill="FFFFFF"/>
        <w:spacing w:after="300"/>
        <w:rPr>
          <w:ins w:id="255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58" w:author="Olesya Savelyeva" w:date="2022-08-09T11:02:00Z">
            <w:rPr>
              <w:ins w:id="255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6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6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Также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6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продумать  появление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6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 «умных светофоров». Они позволят защитить нагруженные участки дорог от заторов и пробок.</w:t>
        </w:r>
      </w:ins>
    </w:p>
    <w:p w14:paraId="2FAA5D8F" w14:textId="77777777" w:rsidR="000B1690" w:rsidRPr="000B1690" w:rsidRDefault="00BD6D37">
      <w:pPr>
        <w:shd w:val="clear" w:color="auto" w:fill="FFFFFF"/>
        <w:spacing w:after="300"/>
        <w:jc w:val="both"/>
        <w:rPr>
          <w:ins w:id="256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65" w:author="Olesya Savelyeva" w:date="2022-08-09T11:02:00Z">
            <w:rPr>
              <w:ins w:id="256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6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6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«Схема работы адаптивной системы достаточно проста, – На перекрестке устанавливаются специальные детекторы обнаружения транспорта, которые считают количество автомашин, подъезжающих к нему с различных направлений, а также их скорость. Эта информация поступ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6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ает в диспетчерский центр, обрабатывается программой, которая автоматически настраивает режим работы светофора».</w:t>
        </w:r>
      </w:ins>
    </w:p>
    <w:p w14:paraId="35D40E51" w14:textId="77777777" w:rsidR="000B1690" w:rsidRPr="000B1690" w:rsidRDefault="00BD6D37">
      <w:pPr>
        <w:shd w:val="clear" w:color="auto" w:fill="FFFFFF"/>
        <w:spacing w:after="300"/>
        <w:jc w:val="both"/>
        <w:rPr>
          <w:ins w:id="2570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71" w:author="Olesya Savelyeva" w:date="2022-08-09T11:02:00Z">
            <w:rPr>
              <w:ins w:id="2572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73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7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 xml:space="preserve">Камеры на перекрестках, где установлена адаптивная система, в течение месяца собирают статистику: о количестве проезжающих через него в разное 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7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время машин. Таким образом, светофоры различают обычную обстановку от затрудненной.</w:t>
        </w:r>
      </w:ins>
    </w:p>
    <w:p w14:paraId="23360B53" w14:textId="77777777" w:rsidR="000B1690" w:rsidRPr="000B1690" w:rsidRDefault="00BD6D37">
      <w:pPr>
        <w:shd w:val="clear" w:color="auto" w:fill="FFFFFF"/>
        <w:spacing w:after="300"/>
        <w:jc w:val="both"/>
        <w:rPr>
          <w:ins w:id="2576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77" w:author="Olesya Savelyeva" w:date="2022-08-09T11:02:00Z">
            <w:rPr>
              <w:ins w:id="257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79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Также создать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smart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-парк и интеллектуальный остановочный комплекс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. .</w:t>
        </w:r>
        <w:proofErr w:type="gram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Зимой в комплексе будет тепло за счёт системы отопления, а летом прохладно за счет установленных кондиц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ионеров. На остановке в режиме онлайн будет отображаться информация о прибытии автобусов. Облицовка помещения планируется из металлических каркасов с деревянными вставками. Панорамные окна удобны для хорошего обзора тех, кто ждёт свой автобус или маршрутку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8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. Комплекс будет снабжен стендами с полезной информацией для пассажиров, телеэкранами с данными о расписании городского транспорта. В павильоне установить торговые автоматы с напитками </w:t>
        </w:r>
      </w:ins>
    </w:p>
    <w:p w14:paraId="6B5D3715" w14:textId="77777777" w:rsidR="000B1690" w:rsidRPr="000B1690" w:rsidRDefault="00BD6D37">
      <w:pPr>
        <w:shd w:val="clear" w:color="auto" w:fill="FFFFFF"/>
        <w:spacing w:after="300"/>
        <w:rPr>
          <w:ins w:id="258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88" w:author="Olesya Savelyeva" w:date="2022-08-09T11:02:00Z">
            <w:rPr>
              <w:ins w:id="258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9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9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-начать закупку электробусов и несколько автобусов на природном газе.]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9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. снабдить датчиками, позволяющими отслеживать маршрут.</w:t>
        </w:r>
      </w:ins>
    </w:p>
    <w:p w14:paraId="721708DA" w14:textId="77777777" w:rsidR="000B1690" w:rsidRPr="000B1690" w:rsidRDefault="00BD6D37">
      <w:pPr>
        <w:shd w:val="clear" w:color="auto" w:fill="FFFFFF"/>
        <w:spacing w:after="300"/>
        <w:jc w:val="both"/>
        <w:rPr>
          <w:ins w:id="259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594" w:author="Olesya Savelyeva" w:date="2022-08-09T11:02:00Z">
            <w:rPr>
              <w:ins w:id="259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59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9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 современных домах предусмотреть встроенные датчики тепло- и водоснабжения, информация с которых будет поступать на единую базовую подстанцию. С нее же информация будет автоматически рассылаться в ди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9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спетчерские службы Водоканала и </w:t>
        </w:r>
        <w:proofErr w:type="spell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59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энергослужбы</w:t>
        </w:r>
        <w:proofErr w:type="spellEnd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0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. Согласитесь, это заметно сэкономит время горожан.</w:t>
        </w:r>
      </w:ins>
    </w:p>
    <w:p w14:paraId="78BB8682" w14:textId="77777777" w:rsidR="000B1690" w:rsidRPr="000B1690" w:rsidRDefault="00BD6D37">
      <w:pPr>
        <w:shd w:val="clear" w:color="auto" w:fill="FFFFFF"/>
        <w:spacing w:after="300"/>
        <w:jc w:val="both"/>
        <w:rPr>
          <w:ins w:id="260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02" w:author="Olesya Savelyeva" w:date="2022-08-09T11:02:00Z">
            <w:rPr>
              <w:ins w:id="260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0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0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Вывод: в настоящее время важно реализация концепции «Умный город». Создать рабочие группы и выбраны приоритетные направления развития.</w:t>
        </w:r>
      </w:ins>
    </w:p>
    <w:p w14:paraId="4D24180C" w14:textId="77777777" w:rsidR="000B1690" w:rsidRPr="000B1690" w:rsidRDefault="00BD6D37">
      <w:pPr>
        <w:shd w:val="clear" w:color="auto" w:fill="FFFFFF"/>
        <w:spacing w:after="300"/>
        <w:rPr>
          <w:ins w:id="2606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07" w:author="Olesya Savelyeva" w:date="2022-08-09T11:02:00Z">
            <w:rPr>
              <w:ins w:id="260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09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1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Заключение:</w:t>
        </w:r>
      </w:ins>
    </w:p>
    <w:p w14:paraId="7CBB50B5" w14:textId="77777777" w:rsidR="000B1690" w:rsidRPr="000B1690" w:rsidRDefault="00BD6D37">
      <w:pPr>
        <w:shd w:val="clear" w:color="auto" w:fill="FFFFFF"/>
        <w:spacing w:after="300"/>
        <w:jc w:val="both"/>
        <w:rPr>
          <w:ins w:id="261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12" w:author="Olesya Savelyeva" w:date="2022-08-09T11:02:00Z">
            <w:rPr>
              <w:ins w:id="261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1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1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Потребность в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16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концепция «Умный город» возникла вследствие увеличения числа городских жителей. Людям стало необходимо повысить эффективность всех городских служб для улучшения качества жизни.</w:t>
        </w:r>
      </w:ins>
    </w:p>
    <w:p w14:paraId="3914337B" w14:textId="77777777" w:rsidR="000B1690" w:rsidRPr="000B1690" w:rsidRDefault="00BD6D37">
      <w:pPr>
        <w:shd w:val="clear" w:color="auto" w:fill="FFFFFF"/>
        <w:spacing w:after="300"/>
        <w:jc w:val="both"/>
        <w:rPr>
          <w:ins w:id="2617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18" w:author="Olesya Savelyeva" w:date="2022-08-09T11:02:00Z">
            <w:rPr>
              <w:ins w:id="2619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20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21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Концепция «Умный город» такова, что каждый город сам выбирает важные направлен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2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ия развития.</w:t>
        </w:r>
      </w:ins>
    </w:p>
    <w:p w14:paraId="5707B5BF" w14:textId="77777777" w:rsidR="000B1690" w:rsidRPr="000B1690" w:rsidRDefault="00BD6D37">
      <w:pPr>
        <w:shd w:val="clear" w:color="auto" w:fill="FFFFFF"/>
        <w:spacing w:after="300"/>
        <w:jc w:val="both"/>
        <w:rPr>
          <w:ins w:id="2623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24" w:author="Olesya Savelyeva" w:date="2022-08-09T11:02:00Z">
            <w:rPr>
              <w:ins w:id="2625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26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27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В разных городах внедрение «умных» технологий происходит по-разному. Это связано с климатическими условиями, особенностями ландшафта, политикой региональной власти.</w:t>
        </w:r>
      </w:ins>
    </w:p>
    <w:p w14:paraId="5DD445D7" w14:textId="77777777" w:rsidR="000B1690" w:rsidRPr="000B1690" w:rsidRDefault="00BD6D37">
      <w:pPr>
        <w:shd w:val="clear" w:color="auto" w:fill="FFFFFF"/>
        <w:spacing w:after="300"/>
        <w:jc w:val="both"/>
        <w:rPr>
          <w:ins w:id="2628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29" w:author="Olesya Savelyeva" w:date="2022-08-09T11:02:00Z">
            <w:rPr>
              <w:ins w:id="2630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31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32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Изучив и проанализировав информацию, полученную в ходе работы, мы делаем следу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3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ющие</w:t>
        </w:r>
      </w:ins>
    </w:p>
    <w:p w14:paraId="338820B3" w14:textId="77777777" w:rsidR="000B1690" w:rsidRPr="000B1690" w:rsidRDefault="00BD6D37">
      <w:pPr>
        <w:shd w:val="clear" w:color="auto" w:fill="FFFFFF"/>
        <w:spacing w:after="300"/>
        <w:jc w:val="both"/>
        <w:rPr>
          <w:ins w:id="2634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35" w:author="Olesya Savelyeva" w:date="2022-08-09T11:02:00Z">
            <w:rPr>
              <w:ins w:id="2636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37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38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 xml:space="preserve"> выводы:</w:t>
        </w:r>
      </w:ins>
    </w:p>
    <w:p w14:paraId="085B3378" w14:textId="77777777" w:rsidR="000B1690" w:rsidRPr="000B1690" w:rsidRDefault="00BD6D37">
      <w:pPr>
        <w:shd w:val="clear" w:color="auto" w:fill="FFFFFF"/>
        <w:spacing w:after="300"/>
        <w:jc w:val="both"/>
        <w:rPr>
          <w:ins w:id="2639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40" w:author="Olesya Savelyeva" w:date="2022-08-09T11:02:00Z">
            <w:rPr>
              <w:ins w:id="2641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42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43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lastRenderedPageBreak/>
          <w:t xml:space="preserve">Волгоград, изучив положительный опыт других городов, сделала первые шаги в направлении «умный город» создав кейс для развития региона во всероссийском </w:t>
        </w:r>
        <w:proofErr w:type="gramStart"/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44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чемпионате .</w:t>
        </w:r>
        <w:proofErr w:type="gramEnd"/>
      </w:ins>
    </w:p>
    <w:p w14:paraId="2DD23E2A" w14:textId="77777777" w:rsidR="000B1690" w:rsidRPr="000B1690" w:rsidRDefault="00BD6D37">
      <w:pPr>
        <w:shd w:val="clear" w:color="auto" w:fill="FFFFFF"/>
        <w:spacing w:after="300"/>
        <w:jc w:val="both"/>
        <w:rPr>
          <w:ins w:id="2645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46" w:author="Olesya Savelyeva" w:date="2022-08-09T11:02:00Z">
            <w:rPr>
              <w:ins w:id="2647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48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49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Для того, чтобы «умный город Волгоград» жил, сегодня необходима общая концепци</w:t>
        </w:r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5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я проекта.</w:t>
        </w:r>
      </w:ins>
    </w:p>
    <w:p w14:paraId="75A7943E" w14:textId="77777777" w:rsidR="000B1690" w:rsidRPr="000B1690" w:rsidRDefault="00BD6D37">
      <w:pPr>
        <w:shd w:val="clear" w:color="auto" w:fill="FFFFFF"/>
        <w:spacing w:after="300"/>
        <w:jc w:val="both"/>
        <w:rPr>
          <w:ins w:id="2651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52" w:author="Olesya Savelyeva" w:date="2022-08-09T11:02:00Z">
            <w:rPr>
              <w:ins w:id="2653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54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55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Над решением данной проблемы нужно работать.</w:t>
        </w:r>
      </w:ins>
    </w:p>
    <w:p w14:paraId="38EEF733" w14:textId="77777777" w:rsidR="000B1690" w:rsidRPr="000B1690" w:rsidRDefault="00BD6D37">
      <w:pPr>
        <w:shd w:val="clear" w:color="auto" w:fill="FFFFFF"/>
        <w:spacing w:after="300"/>
        <w:jc w:val="both"/>
        <w:rPr>
          <w:ins w:id="2656" w:author="Olesya Savelyeva" w:date="2022-08-10T04:52:00Z"/>
          <w:rFonts w:ascii="Times New Roman" w:eastAsia="Times New Roman" w:hAnsi="Times New Roman" w:cs="Times New Roman"/>
          <w:color w:val="2F2F2F"/>
          <w:sz w:val="24"/>
          <w:szCs w:val="24"/>
          <w:highlight w:val="white"/>
          <w:rPrChange w:id="2657" w:author="Olesya Savelyeva" w:date="2022-08-09T11:02:00Z">
            <w:rPr>
              <w:ins w:id="2658" w:author="Olesya Savelyeva" w:date="2022-08-10T04:52:00Z"/>
              <w:rFonts w:ascii="Georgia" w:eastAsia="Georgia" w:hAnsi="Georgia" w:cs="Georgia"/>
              <w:color w:val="2F2F2F"/>
              <w:sz w:val="24"/>
              <w:szCs w:val="24"/>
              <w:highlight w:val="white"/>
            </w:rPr>
          </w:rPrChange>
        </w:rPr>
      </w:pPr>
      <w:ins w:id="2659" w:author="Olesya Savelyeva" w:date="2022-08-10T04:52:00Z">
        <w:r>
          <w:rPr>
            <w:rFonts w:ascii="Times New Roman" w:eastAsia="Times New Roman" w:hAnsi="Times New Roman" w:cs="Times New Roman"/>
            <w:color w:val="2F2F2F"/>
            <w:sz w:val="24"/>
            <w:szCs w:val="24"/>
            <w:highlight w:val="white"/>
            <w:rPrChange w:id="2660" w:author="Olesya Savelyeva" w:date="2022-08-09T11:02:00Z">
              <w:rPr>
                <w:rFonts w:ascii="Georgia" w:eastAsia="Georgia" w:hAnsi="Georgia" w:cs="Georgia"/>
                <w:color w:val="2F2F2F"/>
                <w:sz w:val="24"/>
                <w:szCs w:val="24"/>
                <w:highlight w:val="white"/>
              </w:rPr>
            </w:rPrChange>
          </w:rPr>
          <w:t>Благодаря совместным усилиям власти, бизнеса, горожан, образовательного и инженерного сообщества можно много сделать чтобы Волгоград стал “Умным городом”</w:t>
        </w:r>
      </w:ins>
    </w:p>
    <w:p w14:paraId="428E2FED" w14:textId="77777777" w:rsidR="000B1690" w:rsidRDefault="000B1690">
      <w:pPr>
        <w:ind w:left="720"/>
        <w:rPr>
          <w:rFonts w:ascii="Georgia" w:eastAsia="Georgia" w:hAnsi="Georgia" w:cs="Georgia"/>
          <w:color w:val="2F2F2F"/>
          <w:sz w:val="24"/>
          <w:szCs w:val="24"/>
          <w:highlight w:val="white"/>
        </w:rPr>
      </w:pPr>
    </w:p>
    <w:sectPr w:rsidR="000B169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2784B"/>
    <w:multiLevelType w:val="multilevel"/>
    <w:tmpl w:val="6666BEA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5E0F12"/>
    <w:multiLevelType w:val="multilevel"/>
    <w:tmpl w:val="BCD0288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767676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E66724"/>
    <w:multiLevelType w:val="multilevel"/>
    <w:tmpl w:val="50C04A7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767676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5D73ADA"/>
    <w:multiLevelType w:val="multilevel"/>
    <w:tmpl w:val="0FCA02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1692E22"/>
    <w:multiLevelType w:val="multilevel"/>
    <w:tmpl w:val="385C73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AE3245F"/>
    <w:multiLevelType w:val="multilevel"/>
    <w:tmpl w:val="1C263A9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767676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1690"/>
    <w:rsid w:val="000B1690"/>
    <w:rsid w:val="00BD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B693A5"/>
  <w15:docId w15:val="{3EC30924-F390-4194-8D4C-6192199C3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D6D3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D3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47</Pages>
  <Words>10181</Words>
  <Characters>58033</Characters>
  <Application>Microsoft Office Word</Application>
  <DocSecurity>0</DocSecurity>
  <Lines>483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Савельева Олеся Вячеславовна</dc:creator>
  <cp:lastModifiedBy>Савельева Олеся Вячеславовна</cp:lastModifiedBy>
  <cp:revision>2</cp:revision>
  <cp:lastPrinted>2022-08-10T05:31:00Z</cp:lastPrinted>
  <dcterms:created xsi:type="dcterms:W3CDTF">2022-08-10T05:33:00Z</dcterms:created>
  <dcterms:modified xsi:type="dcterms:W3CDTF">2022-08-10T05:33:00Z</dcterms:modified>
</cp:coreProperties>
</file>