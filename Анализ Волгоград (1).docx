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658D" w:rsidRDefault="00FF7DF4">
      <w:pPr>
        <w:shd w:val="clear" w:color="auto" w:fill="FFFFFF"/>
        <w:spacing w:before="80" w:after="80" w:line="297" w:lineRule="auto"/>
        <w:jc w:val="both"/>
        <w:rPr>
          <w:ins w:id="0" w:author="Olesya Savelyeva" w:date="2022-08-10T04:29:00Z"/>
        </w:rPr>
      </w:pPr>
      <w:ins w:id="1" w:author="Olesya Savelyeva" w:date="2022-08-10T04:29:00Z">
        <w:r>
          <w:t xml:space="preserve">Был проанализирован весь </w:t>
        </w:r>
        <w:proofErr w:type="spellStart"/>
        <w:r>
          <w:t>датасет</w:t>
        </w:r>
        <w:proofErr w:type="spellEnd"/>
        <w:r>
          <w:t xml:space="preserve"> в 2.5М данных.</w:t>
        </w:r>
      </w:ins>
    </w:p>
    <w:p w:rsidR="00D1658D" w:rsidRDefault="00FF7DF4">
      <w:pPr>
        <w:shd w:val="clear" w:color="auto" w:fill="FFFFFF"/>
        <w:spacing w:before="80" w:after="80" w:line="297" w:lineRule="auto"/>
        <w:jc w:val="both"/>
        <w:rPr>
          <w:ins w:id="2" w:author="Olesya Savelyeva" w:date="2022-08-10T04:29:00Z"/>
        </w:rPr>
      </w:pPr>
      <w:ins w:id="3" w:author="Olesya Savelyeva" w:date="2022-08-10T04:29:00Z">
        <w:r>
          <w:rPr>
            <w:b/>
            <w:color w:val="24292F"/>
            <w:sz w:val="24"/>
            <w:szCs w:val="24"/>
            <w:highlight w:val="white"/>
          </w:rPr>
          <w:t xml:space="preserve">Что было сделано? в файле </w:t>
        </w:r>
        <w:proofErr w:type="spellStart"/>
        <w:r>
          <w:rPr>
            <w:b/>
            <w:color w:val="24292F"/>
            <w:sz w:val="24"/>
            <w:szCs w:val="24"/>
            <w:highlight w:val="white"/>
          </w:rPr>
          <w:t>Load</w:t>
        </w:r>
        <w:proofErr w:type="spellEnd"/>
        <w:r>
          <w:rPr>
            <w:b/>
            <w:color w:val="24292F"/>
            <w:sz w:val="24"/>
            <w:szCs w:val="24"/>
            <w:highlight w:val="white"/>
          </w:rPr>
          <w:t xml:space="preserve">-Были загружены файлы и создан единый </w:t>
        </w:r>
        <w:proofErr w:type="spellStart"/>
        <w:r>
          <w:rPr>
            <w:b/>
            <w:color w:val="24292F"/>
            <w:sz w:val="24"/>
            <w:szCs w:val="24"/>
            <w:highlight w:val="white"/>
          </w:rPr>
          <w:t>датасет</w:t>
        </w:r>
        <w:proofErr w:type="spellEnd"/>
        <w:r>
          <w:rPr>
            <w:b/>
            <w:color w:val="24292F"/>
            <w:sz w:val="24"/>
            <w:szCs w:val="24"/>
            <w:highlight w:val="white"/>
          </w:rPr>
          <w:t xml:space="preserve"> в формат сырых данных </w:t>
        </w:r>
        <w:proofErr w:type="spellStart"/>
        <w:r>
          <w:rPr>
            <w:b/>
            <w:color w:val="24292F"/>
            <w:sz w:val="24"/>
            <w:szCs w:val="24"/>
            <w:highlight w:val="white"/>
          </w:rPr>
          <w:t>pickle</w:t>
        </w:r>
        <w:proofErr w:type="spellEnd"/>
        <w:r>
          <w:rPr>
            <w:b/>
            <w:color w:val="24292F"/>
            <w:sz w:val="24"/>
            <w:szCs w:val="24"/>
            <w:highlight w:val="white"/>
          </w:rPr>
          <w:t xml:space="preserve"> в файле H3 дискретная сетка координат , кодирование в разных </w:t>
        </w:r>
        <w:proofErr w:type="spellStart"/>
        <w:r>
          <w:rPr>
            <w:b/>
            <w:color w:val="24292F"/>
            <w:sz w:val="24"/>
            <w:szCs w:val="24"/>
            <w:highlight w:val="white"/>
          </w:rPr>
          <w:t>левелах</w:t>
        </w:r>
        <w:proofErr w:type="spellEnd"/>
        <w:r>
          <w:rPr>
            <w:b/>
            <w:color w:val="24292F"/>
            <w:sz w:val="24"/>
            <w:szCs w:val="24"/>
            <w:highlight w:val="white"/>
          </w:rPr>
          <w:t xml:space="preserve"> в файле </w:t>
        </w:r>
        <w:proofErr w:type="spellStart"/>
        <w:r>
          <w:rPr>
            <w:b/>
            <w:color w:val="24292F"/>
            <w:sz w:val="24"/>
            <w:szCs w:val="24"/>
            <w:highlight w:val="white"/>
          </w:rPr>
          <w:t>emberddings</w:t>
        </w:r>
        <w:proofErr w:type="spellEnd"/>
        <w:r>
          <w:rPr>
            <w:b/>
            <w:color w:val="24292F"/>
            <w:sz w:val="24"/>
            <w:szCs w:val="24"/>
            <w:highlight w:val="white"/>
          </w:rPr>
          <w:t xml:space="preserve"> -</w:t>
        </w:r>
        <w:proofErr w:type="spellStart"/>
        <w:r>
          <w:rPr>
            <w:b/>
            <w:color w:val="24292F"/>
            <w:sz w:val="24"/>
            <w:szCs w:val="24"/>
            <w:highlight w:val="white"/>
          </w:rPr>
          <w:t>Токенизирование</w:t>
        </w:r>
        <w:proofErr w:type="spellEnd"/>
        <w:r>
          <w:rPr>
            <w:b/>
            <w:color w:val="24292F"/>
            <w:sz w:val="24"/>
            <w:szCs w:val="24"/>
            <w:highlight w:val="white"/>
          </w:rPr>
          <w:t xml:space="preserve"> текстовых полей и превращение их в "смысловые</w:t>
        </w:r>
        <w:r>
          <w:rPr>
            <w:b/>
            <w:color w:val="24292F"/>
            <w:sz w:val="24"/>
            <w:szCs w:val="24"/>
            <w:highlight w:val="white"/>
          </w:rPr>
          <w:t xml:space="preserve">" при помощи нейросети BERT, при помощи библиотеки </w:t>
        </w:r>
        <w:proofErr w:type="spellStart"/>
        <w:r>
          <w:rPr>
            <w:b/>
            <w:color w:val="24292F"/>
            <w:sz w:val="24"/>
            <w:szCs w:val="24"/>
            <w:highlight w:val="white"/>
          </w:rPr>
          <w:t>sentence-transformer</w:t>
        </w:r>
        <w:proofErr w:type="spellEnd"/>
      </w:ins>
    </w:p>
    <w:p w:rsidR="00D1658D" w:rsidRDefault="00FF7DF4">
      <w:pPr>
        <w:shd w:val="clear" w:color="auto" w:fill="FFFFFF"/>
        <w:spacing w:before="80" w:after="80" w:line="297" w:lineRule="auto"/>
        <w:jc w:val="both"/>
        <w:rPr>
          <w:ins w:id="4" w:author="Olesya Savelyeva" w:date="2022-08-10T04:29:00Z"/>
        </w:rPr>
      </w:pPr>
      <w:ins w:id="5" w:author="Olesya Savelyeva" w:date="2022-08-10T04:29:00Z">
        <w:r>
          <w:t xml:space="preserve">Все координаты были переведены на H3 сетку и визуализированы в автономной интерактивной карте (см. </w:t>
        </w:r>
        <w:proofErr w:type="spellStart"/>
        <w:proofErr w:type="gramStart"/>
        <w:r>
          <w:t>гитхаб</w:t>
        </w:r>
        <w:proofErr w:type="spellEnd"/>
        <w:r>
          <w:t>)https://github.com/OlesyaJ/volgaAndGrad/tree/main</w:t>
        </w:r>
        <w:proofErr w:type="gramEnd"/>
      </w:ins>
    </w:p>
    <w:p w:rsidR="00D1658D" w:rsidRDefault="00FF7DF4">
      <w:pPr>
        <w:shd w:val="clear" w:color="auto" w:fill="FFFFFF"/>
        <w:spacing w:before="80" w:after="80" w:line="297" w:lineRule="auto"/>
        <w:jc w:val="both"/>
        <w:rPr>
          <w:ins w:id="6" w:author="Olesya Savelyeva" w:date="2022-08-10T04:29:00Z"/>
        </w:rPr>
      </w:pPr>
      <w:ins w:id="7" w:author="Olesya Savelyeva" w:date="2022-08-10T04:29:00Z">
        <w:r>
          <w:t>Также было визуализированы р</w:t>
        </w:r>
        <w:r>
          <w:t>азрезы по темам в этих картах.</w:t>
        </w:r>
      </w:ins>
    </w:p>
    <w:p w:rsidR="00D1658D" w:rsidRDefault="00FF7DF4">
      <w:pPr>
        <w:shd w:val="clear" w:color="auto" w:fill="FFFFFF"/>
        <w:spacing w:before="80" w:after="80" w:line="297" w:lineRule="auto"/>
        <w:jc w:val="both"/>
        <w:rPr>
          <w:ins w:id="8" w:author="Olesya Savelyeva" w:date="2022-08-10T04:29:00Z"/>
        </w:rPr>
      </w:pPr>
      <w:ins w:id="9" w:author="Olesya Savelyeva" w:date="2022-08-10T04:29:00Z">
        <w:r>
          <w:t xml:space="preserve">Таким образом </w:t>
        </w:r>
        <w:proofErr w:type="gramStart"/>
        <w:r>
          <w:t>при  агрегации</w:t>
        </w:r>
        <w:proofErr w:type="gramEnd"/>
        <w:r>
          <w:t xml:space="preserve"> данных дискретными сетками H3 удалось качественно обобщить данные.  </w:t>
        </w:r>
      </w:ins>
    </w:p>
    <w:p w:rsidR="00D1658D" w:rsidRDefault="00FF7DF4">
      <w:pPr>
        <w:shd w:val="clear" w:color="auto" w:fill="FFFFFF"/>
        <w:spacing w:before="80" w:after="80" w:line="297" w:lineRule="auto"/>
        <w:jc w:val="both"/>
        <w:rPr>
          <w:ins w:id="10" w:author="Olesya Savelyeva" w:date="2022-08-10T04:29:00Z"/>
        </w:rPr>
      </w:pPr>
      <w:ins w:id="11" w:author="Olesya Savelyeva" w:date="2022-08-10T04:29:00Z">
        <w:r>
          <w:t xml:space="preserve">При помощи обратного </w:t>
        </w:r>
        <w:proofErr w:type="spellStart"/>
        <w:r>
          <w:t>геокодирования</w:t>
        </w:r>
        <w:proofErr w:type="spellEnd"/>
        <w:r>
          <w:t xml:space="preserve"> были выявлены адреса проблемных центров по всем!!! направлениям. Кликнув на любой </w:t>
        </w:r>
        <w:proofErr w:type="gramStart"/>
        <w:r>
          <w:t>гексагон</w:t>
        </w:r>
        <w:proofErr w:type="gramEnd"/>
        <w:r>
          <w:t xml:space="preserve"> </w:t>
        </w:r>
        <w:r>
          <w:t>можно увидеть количество случаев и координаты места. Красный цвет, более насыщенная концентрация случаев, желтая слабее, зеленый есть случаи, но не так много.</w:t>
        </w:r>
      </w:ins>
    </w:p>
    <w:p w:rsidR="00D1658D" w:rsidRDefault="00FF7DF4">
      <w:pPr>
        <w:shd w:val="clear" w:color="auto" w:fill="FFFFFF"/>
        <w:spacing w:before="80" w:after="80" w:line="297" w:lineRule="auto"/>
        <w:jc w:val="both"/>
        <w:rPr>
          <w:ins w:id="12" w:author="Olesya Savelyeva" w:date="2022-08-10T04:29:00Z"/>
        </w:rPr>
      </w:pPr>
      <w:ins w:id="13" w:author="Olesya Savelyeva" w:date="2022-08-10T04:29:00Z">
        <w:r>
          <w:t xml:space="preserve">При анализе обнаружилась странная тенденция, очень частые случаи замечены в гексагонах с </w:t>
        </w:r>
        <w:proofErr w:type="gramStart"/>
        <w:r>
          <w:t>координа</w:t>
        </w:r>
        <w:r>
          <w:t>тами  (</w:t>
        </w:r>
        <w:proofErr w:type="gramEnd"/>
        <w:r>
          <w:t>48.63005022668863, 44.43260132279729) и 48.82528837873723, 44.75489543424276) , что говорит либо о некорректных координатах, либо о концентрации негативных тенденций и трендов в этих районах.</w:t>
        </w:r>
      </w:ins>
    </w:p>
    <w:p w:rsidR="00D1658D" w:rsidRDefault="00FF7DF4">
      <w:pPr>
        <w:shd w:val="clear" w:color="auto" w:fill="FFFFFF"/>
        <w:spacing w:before="80" w:after="80" w:line="297" w:lineRule="auto"/>
        <w:jc w:val="both"/>
        <w:rPr>
          <w:ins w:id="14" w:author="Olesya Savelyeva" w:date="2022-08-10T04:29:00Z"/>
        </w:rPr>
      </w:pPr>
      <w:ins w:id="15" w:author="Olesya Savelyeva" w:date="2022-08-10T04:29:00Z">
        <w:r>
          <w:t>Модуль п</w:t>
        </w:r>
        <w:r>
          <w:rPr>
            <w:rFonts w:ascii="Times New Roman" w:eastAsia="Times New Roman" w:hAnsi="Times New Roman" w:cs="Times New Roman"/>
            <w:b/>
            <w:color w:val="333333"/>
            <w:sz w:val="24"/>
            <w:szCs w:val="24"/>
            <w:highlight w:val="white"/>
          </w:rPr>
          <w:t>рогнозирования</w:t>
        </w:r>
        <w:r>
          <w:t xml:space="preserve"> разбивает события по сезонности и </w:t>
        </w:r>
        <w:r>
          <w:t>показывает по каким дням чаще всего случается то или иное событие. Согласно этому предсказания получились точными. Смотрим файлы</w:t>
        </w:r>
      </w:ins>
    </w:p>
    <w:p w:rsidR="00D1658D" w:rsidRDefault="00FF7DF4">
      <w:pPr>
        <w:shd w:val="clear" w:color="auto" w:fill="FFFFFF"/>
        <w:spacing w:before="80" w:after="80" w:line="297" w:lineRule="auto"/>
        <w:jc w:val="both"/>
        <w:rPr>
          <w:ins w:id="16" w:author="Olesya Savelyeva" w:date="2022-08-10T04:29:00Z"/>
        </w:rPr>
      </w:pPr>
      <w:ins w:id="17" w:author="Olesya Savelyeva" w:date="2022-08-10T04:29:00Z">
        <w:r>
          <w:t xml:space="preserve"> </w:t>
        </w:r>
        <w:proofErr w:type="spellStart"/>
        <w:r>
          <w:t>Prophet.ipynb</w:t>
        </w:r>
        <w:proofErr w:type="spellEnd"/>
        <w:r>
          <w:t xml:space="preserve"> модуль прогнозирования временных рядов</w:t>
        </w:r>
      </w:ins>
    </w:p>
    <w:p w:rsidR="00D1658D" w:rsidRDefault="00FF7DF4">
      <w:pPr>
        <w:shd w:val="clear" w:color="auto" w:fill="FFFFFF"/>
        <w:spacing w:before="80" w:after="80" w:line="297" w:lineRule="auto"/>
        <w:jc w:val="both"/>
        <w:rPr>
          <w:ins w:id="18" w:author="Olesya Savelyeva" w:date="2022-08-10T04:29:00Z"/>
        </w:rPr>
      </w:pPr>
      <w:ins w:id="19" w:author="Olesya Savelyeva" w:date="2022-08-10T04:29:00Z">
        <w:r>
          <w:t xml:space="preserve">H3 </w:t>
        </w:r>
        <w:proofErr w:type="spellStart"/>
        <w:r>
          <w:t>map</w:t>
        </w:r>
        <w:proofErr w:type="spellEnd"/>
        <w:r>
          <w:t xml:space="preserve"> </w:t>
        </w:r>
        <w:proofErr w:type="spellStart"/>
        <w:r>
          <w:t>maker_</w:t>
        </w:r>
        <w:proofErr w:type="gramStart"/>
        <w:r>
          <w:t>type.ipynb</w:t>
        </w:r>
        <w:proofErr w:type="spellEnd"/>
        <w:proofErr w:type="gramEnd"/>
        <w:r>
          <w:t xml:space="preserve"> Файл формирования карт в различных разрезах</w:t>
        </w:r>
      </w:ins>
    </w:p>
    <w:p w:rsidR="00D1658D" w:rsidRDefault="00D1658D">
      <w:pPr>
        <w:shd w:val="clear" w:color="auto" w:fill="FFFFFF"/>
        <w:spacing w:before="80" w:after="80" w:line="297" w:lineRule="auto"/>
        <w:jc w:val="both"/>
        <w:rPr>
          <w:ins w:id="20" w:author="Olesya Savelyeva" w:date="2022-08-10T04:29:00Z"/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</w:pPr>
    </w:p>
    <w:p w:rsidR="00D1658D" w:rsidRDefault="00D1658D">
      <w:pPr>
        <w:shd w:val="clear" w:color="auto" w:fill="FFFFFF"/>
        <w:spacing w:before="80" w:after="80" w:line="297" w:lineRule="auto"/>
        <w:jc w:val="both"/>
        <w:rPr>
          <w:ins w:id="21" w:author="Olesya Savelyeva" w:date="2022-08-10T04:29:00Z"/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22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23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Сил</w:t>
      </w: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24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ьными сторонами города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25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 будут являться те факторы, которые являются своего рода потенциалом города.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26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27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Для </w:t>
      </w:r>
      <w:proofErr w:type="gramStart"/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28" w:author="Olesya Savelyeva" w:date="2022-08-09T11:02:00Z">
            <w:rPr>
              <w:color w:val="191919"/>
              <w:sz w:val="25"/>
              <w:szCs w:val="25"/>
            </w:rPr>
          </w:rPrChange>
        </w:rPr>
        <w:t>Волгограда  преимуществами</w:t>
      </w:r>
      <w:proofErr w:type="gramEnd"/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29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 являются: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9"/>
          <w:szCs w:val="29"/>
          <w:rPrChange w:id="30" w:author="Olesya Savelyeva" w:date="2022-08-09T11:02:00Z">
            <w:rPr>
              <w:b/>
              <w:color w:val="191919"/>
              <w:sz w:val="29"/>
              <w:szCs w:val="29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31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- выгодное расположение </w:t>
      </w: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32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Административный</w:t>
      </w:r>
      <w:r>
        <w:rPr>
          <w:rFonts w:ascii="Times New Roman" w:eastAsia="Times New Roman" w:hAnsi="Times New Roman" w:cs="Times New Roman"/>
          <w:b/>
          <w:color w:val="333333"/>
          <w:sz w:val="20"/>
          <w:szCs w:val="20"/>
          <w:highlight w:val="white"/>
          <w:rPrChange w:id="33" w:author="Olesya Savelyeva" w:date="2022-08-09T11:02:00Z">
            <w:rPr>
              <w:b/>
              <w:color w:val="333333"/>
              <w:sz w:val="20"/>
              <w:szCs w:val="20"/>
              <w:highlight w:val="white"/>
            </w:rPr>
          </w:rPrChange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  <w:rPrChange w:id="34" w:author="Olesya Savelyeva" w:date="2022-08-09T11:02:00Z">
            <w:rPr>
              <w:b/>
              <w:color w:val="333333"/>
              <w:sz w:val="24"/>
              <w:szCs w:val="24"/>
              <w:highlight w:val="white"/>
            </w:rPr>
          </w:rPrChange>
        </w:rPr>
        <w:t>центр Волгоградской области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35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36" w:author="Olesya Savelyeva" w:date="2022-08-09T11:02:00Z">
            <w:rPr>
              <w:color w:val="191919"/>
              <w:sz w:val="25"/>
              <w:szCs w:val="25"/>
            </w:rPr>
          </w:rPrChange>
        </w:rPr>
        <w:t>- город является областным,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37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38" w:author="Olesya Savelyeva" w:date="2022-08-09T11:02:00Z">
            <w:rPr>
              <w:color w:val="191919"/>
              <w:sz w:val="25"/>
              <w:szCs w:val="25"/>
            </w:rPr>
          </w:rPrChange>
        </w:rPr>
        <w:t>- транспортная развязка проходит дорога на Москву.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39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40" w:author="Olesya Savelyeva" w:date="2022-08-09T11:02:00Z">
            <w:rPr>
              <w:color w:val="191919"/>
              <w:sz w:val="25"/>
              <w:szCs w:val="25"/>
            </w:rPr>
          </w:rPrChange>
        </w:rPr>
        <w:t>- население города составляет свыше</w:t>
      </w: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41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0"/>
          <w:szCs w:val="20"/>
          <w:highlight w:val="white"/>
          <w:rPrChange w:id="42" w:author="Olesya Savelyeva" w:date="2022-08-09T11:02:00Z">
            <w:rPr>
              <w:b/>
              <w:color w:val="333333"/>
              <w:sz w:val="20"/>
              <w:szCs w:val="20"/>
              <w:highlight w:val="white"/>
            </w:rPr>
          </w:rPrChange>
        </w:rPr>
        <w:t>1 001 183 чел. (2022 г.)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43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 человек.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44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45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- 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46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На территории города множество предприятий легкой и тяжелой промышленности. Ежедневно они выбрасывают в атмосферу вещества, угрожающи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47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е человеческому здоровью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48" w:author="Olesya Savelyeva" w:date="2022-08-09T11:02:00Z">
            <w:rPr>
              <w:color w:val="191919"/>
              <w:sz w:val="25"/>
              <w:szCs w:val="25"/>
            </w:rPr>
          </w:rPrChange>
        </w:rPr>
        <w:t>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49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50" w:author="Olesya Savelyeva" w:date="2022-08-09T11:02:00Z">
            <w:rPr>
              <w:color w:val="191919"/>
              <w:sz w:val="25"/>
              <w:szCs w:val="25"/>
            </w:rPr>
          </w:rPrChange>
        </w:rPr>
        <w:t>- у города достаточно опытное руководство,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51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52" w:author="Olesya Savelyeva" w:date="2022-08-09T11:02:00Z">
            <w:rPr>
              <w:color w:val="191919"/>
              <w:sz w:val="25"/>
              <w:szCs w:val="25"/>
            </w:rPr>
          </w:rPrChange>
        </w:rPr>
        <w:lastRenderedPageBreak/>
        <w:t>- дорожная инфраструктура, коммунальное хозяйство города находятся в достаточно хорошем состоянии.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53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54" w:author="Olesya Savelyeva" w:date="2022-08-09T11:02:00Z">
            <w:rPr>
              <w:color w:val="191919"/>
              <w:sz w:val="25"/>
              <w:szCs w:val="25"/>
            </w:rPr>
          </w:rPrChange>
        </w:rPr>
        <w:t>-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55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Строительство ГЭС привело к затоплению огромной прибрежной территории. Подобное же прои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56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зошло и при возведении Волго-Донского канала. В рейтинге «Зеленого патруля» за декабрь 2021 года, который отражает состояние экологии, Волгоградская область занимает 29 место из 83. Это значит, что положение в регионе значительно лучше, чем в Астраханской,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57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 xml:space="preserve"> Воронежской и других областях. Чем выше в данном списке, тем о более благоприятном состоянии атмосферы можно говорить.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58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59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- наличие в городе большого количества вузов, в вузах города обучается несколько десятков тысяч человек, многие из которых приезжают из 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60" w:author="Olesya Savelyeva" w:date="2022-08-09T11:02:00Z">
            <w:rPr>
              <w:color w:val="191919"/>
              <w:sz w:val="25"/>
              <w:szCs w:val="25"/>
            </w:rPr>
          </w:rPrChange>
        </w:rPr>
        <w:t>области и соседних областей, (т.к. обучение в дешевле, чем в Москве).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61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62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-Сегодня построены 2 основные дороги, протянувшиеся почти на весь город. Это Первая и Вторая продольная. Они размещены параллельно Волге, и остальные улицы связывают их между собой. Их м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63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ожно назвать центральными артериями города, по которым движется основной поток личного и общественного транспорта.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64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65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-Подземный трамвай в Волгограде — это подобие метрополитена. Подобное строение единственное в России. Трамвай соединяет Тракторный и Ворошило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66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вский районы. Большую часть своего пути трамвай идет по наземной линии, но в Центральном районе проходит под землей.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67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68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 xml:space="preserve">- Развитие цифрового пространства, переход на альтернативные каналы связи такие как </w:t>
      </w:r>
      <w:proofErr w:type="spellStart"/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69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телеграм</w:t>
      </w:r>
      <w:proofErr w:type="spellEnd"/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70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 xml:space="preserve"> у органов исполнительной власти.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71" w:author="Olesya Savelyeva" w:date="2022-08-09T08:56:00Z"/>
          <w:rFonts w:ascii="Times New Roman" w:eastAsia="Times New Roman" w:hAnsi="Times New Roman" w:cs="Times New Roman"/>
          <w:b/>
          <w:color w:val="191919"/>
          <w:sz w:val="25"/>
          <w:szCs w:val="25"/>
          <w:rPrChange w:id="72" w:author="Olesya Savelyeva" w:date="2022-08-09T11:02:00Z">
            <w:rPr>
              <w:ins w:id="73" w:author="Olesya Savelyeva" w:date="2022-08-09T08:56:00Z"/>
              <w:b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74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Теперь рассмо</w:t>
      </w: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75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трим слабые факторы города.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76" w:author="Olesya Savelyeva" w:date="2022-08-09T08:56:00Z"/>
          <w:rFonts w:ascii="Times New Roman" w:eastAsia="Times New Roman" w:hAnsi="Times New Roman" w:cs="Times New Roman"/>
          <w:color w:val="191919"/>
          <w:sz w:val="25"/>
          <w:szCs w:val="25"/>
          <w:rPrChange w:id="77" w:author="Olesya Savelyeva" w:date="2022-08-09T11:02:00Z">
            <w:rPr>
              <w:ins w:id="78" w:author="Olesya Savelyeva" w:date="2022-08-09T08:56:00Z"/>
              <w:b/>
              <w:color w:val="191919"/>
              <w:sz w:val="25"/>
              <w:szCs w:val="25"/>
            </w:rPr>
          </w:rPrChange>
        </w:rPr>
      </w:pPr>
      <w:ins w:id="79" w:author="Olesya Savelyeva" w:date="2022-08-09T08:56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0" w:author="Olesya Savelyeva" w:date="2022-08-09T11:02:00Z">
              <w:rPr>
                <w:b/>
                <w:color w:val="191919"/>
                <w:sz w:val="25"/>
                <w:szCs w:val="25"/>
              </w:rPr>
            </w:rPrChange>
          </w:rPr>
          <w:t xml:space="preserve">Общее количество обработанных случаев -2517014 по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1" w:author="Olesya Savelyeva" w:date="2022-08-09T11:02:00Z">
              <w:rPr>
                <w:b/>
                <w:color w:val="191919"/>
                <w:sz w:val="25"/>
                <w:szCs w:val="25"/>
              </w:rPr>
            </w:rPrChange>
          </w:rPr>
          <w:t>датасету</w:t>
        </w:r>
        <w:proofErr w:type="spellEnd"/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82" w:author="Olesya Savelyeva" w:date="2022-08-09T08:56:00Z"/>
          <w:rFonts w:ascii="Times New Roman" w:eastAsia="Times New Roman" w:hAnsi="Times New Roman" w:cs="Times New Roman"/>
          <w:color w:val="191919"/>
          <w:sz w:val="25"/>
          <w:szCs w:val="25"/>
          <w:rPrChange w:id="83" w:author="Olesya Savelyeva" w:date="2022-08-09T11:02:00Z">
            <w:rPr>
              <w:ins w:id="84" w:author="Olesya Savelyeva" w:date="2022-08-09T08:56:00Z"/>
              <w:b/>
              <w:color w:val="191919"/>
              <w:sz w:val="25"/>
              <w:szCs w:val="25"/>
            </w:rPr>
          </w:rPrChange>
        </w:rPr>
      </w:pPr>
      <w:ins w:id="85" w:author="Olesya Savelyeva" w:date="2022-08-09T08:56:00Z">
        <w:r>
          <w:rPr>
            <w:b/>
            <w:noProof/>
            <w:color w:val="191919"/>
            <w:sz w:val="25"/>
            <w:szCs w:val="25"/>
          </w:rPr>
          <w:lastRenderedPageBreak/>
          <w:drawing>
            <wp:inline distT="114300" distB="114300" distL="114300" distR="114300">
              <wp:extent cx="5143500" cy="3600450"/>
              <wp:effectExtent l="0" t="0" r="0" b="0"/>
              <wp:docPr id="9" name="image2.jp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.jpg"/>
                      <pic:cNvPicPr preferRelativeResize="0"/>
                    </pic:nvPicPr>
                    <pic:blipFill>
                      <a:blip r:embed="rId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3500" cy="360045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86" w:author="Olesya Savelyeva" w:date="2022-08-09T11:02:00Z">
            <w:rPr>
              <w:b/>
              <w:color w:val="191919"/>
              <w:sz w:val="25"/>
              <w:szCs w:val="25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87" w:author="Olesya Savelyeva" w:date="2022-08-09T11:02:00Z">
            <w:rPr>
              <w:b/>
              <w:color w:val="191919"/>
              <w:sz w:val="25"/>
              <w:szCs w:val="25"/>
            </w:rPr>
          </w:rPrChange>
        </w:rPr>
      </w:pPr>
      <w:proofErr w:type="spellStart"/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88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Геопозиция</w:t>
      </w:r>
      <w:proofErr w:type="spellEnd"/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89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 xml:space="preserve"> самых проблемных районов по убыванию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0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1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((48.71029707935556, 44.5116247120321)-108636 различных случаев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2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3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(48.63005022668863, 44.43260132279729) -38445 различных случаев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4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5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(48.82528837873723, 44.75489543424276) -29884 различных случаев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6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7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(48.77684244844544, 44.78485736187917)-21925 различных случаев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8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9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(48.78145765796839, 44.77427898344443)-17986 различных случаев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100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101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</w:t>
      </w: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102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8.77222590802372, 44.79543462677373)-16529 различных случаев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103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104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(48.774326981106114, 44.54697986690384)-16487 различных случаев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105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106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Остальные гексагоны имеют более слабую динамику, но не лишены проблематики.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07" w:author="Olesya Savelyeva" w:date="2022-08-09T13:11:00Z"/>
          <w:rFonts w:ascii="Times New Roman" w:eastAsia="Times New Roman" w:hAnsi="Times New Roman" w:cs="Times New Roman"/>
          <w:b/>
          <w:color w:val="191919"/>
          <w:sz w:val="25"/>
          <w:szCs w:val="25"/>
          <w:rPrChange w:id="108" w:author="Olesya Savelyeva" w:date="2022-08-09T11:02:00Z">
            <w:rPr>
              <w:ins w:id="109" w:author="Olesya Savelyeva" w:date="2022-08-09T13:11:00Z"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10" w:author="Olesya Savelyeva" w:date="2022-08-09T11:02:00Z">
            <w:rPr>
              <w:color w:val="191919"/>
              <w:sz w:val="25"/>
              <w:szCs w:val="25"/>
            </w:rPr>
          </w:rPrChange>
        </w:rPr>
        <w:t>Слабые стороны города на примере Волгограда: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11" w:author="Olesya Savelyeva" w:date="2022-08-09T13:11:00Z"/>
          <w:rFonts w:ascii="Times New Roman" w:eastAsia="Times New Roman" w:hAnsi="Times New Roman" w:cs="Times New Roman"/>
          <w:b/>
          <w:color w:val="191919"/>
          <w:sz w:val="25"/>
          <w:szCs w:val="25"/>
          <w:rPrChange w:id="112" w:author="Olesya Savelyeva" w:date="2022-08-09T11:02:00Z">
            <w:rPr>
              <w:ins w:id="113" w:author="Olesya Savelyeva" w:date="2022-08-09T13:11:00Z"/>
              <w:color w:val="191919"/>
              <w:sz w:val="25"/>
              <w:szCs w:val="25"/>
            </w:rPr>
          </w:rPrChange>
        </w:rPr>
      </w:pPr>
      <w:ins w:id="114" w:author="Olesya Savelyeva" w:date="2022-08-09T13:11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1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Чтобы оцен</w:t>
        </w:r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1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ивать эффективность всех усилий, Минстрой совместно с МГУ разработал интегральный индекс оценки хода и эффективности цифровой трансформации городского хозяйства («IQ городов»). По нему ведомство оценивает эффективность всех проводимых </w:t>
        </w:r>
        <w:proofErr w:type="spellStart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1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1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1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city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2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-мероприяти</w:t>
        </w:r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2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й в стране. В этом году самые высокие баллы набрали Москва (103,25), Воронеж (63,38) и Казань (60,93). Лидерами в своих группах также стали Белгород (75,75 балла), Щелково (73,25) и Дубна (64,78</w:t>
        </w:r>
        <w:proofErr w:type="gramStart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2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).Волгоград</w:t>
        </w:r>
        <w:proofErr w:type="gram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2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не вошел в число лидеров 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24" w:author="Olesya Savelyeva" w:date="2022-08-09T11:02:00Z">
            <w:rPr>
              <w:color w:val="191919"/>
              <w:sz w:val="25"/>
              <w:szCs w:val="25"/>
            </w:rPr>
          </w:rPrChange>
        </w:rPr>
      </w:pPr>
      <w:ins w:id="125" w:author="Olesya Savelyeva" w:date="2022-08-09T13:11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2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Что же мешает городу вст</w:t>
        </w:r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2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ать на первые строки рейтинга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28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29" w:author="Olesya Savelyeva" w:date="2022-08-09T11:02:00Z">
            <w:rPr>
              <w:color w:val="191919"/>
              <w:sz w:val="25"/>
              <w:szCs w:val="25"/>
            </w:rPr>
          </w:rPrChange>
        </w:rPr>
        <w:t>- низкий уровень жизни населения, низкие заработной платы,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30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31" w:author="Olesya Savelyeva" w:date="2022-08-09T11:02:00Z">
            <w:rPr>
              <w:color w:val="191919"/>
              <w:sz w:val="25"/>
              <w:szCs w:val="25"/>
            </w:rPr>
          </w:rPrChange>
        </w:rPr>
        <w:t>- высокая смертность,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32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33" w:author="Olesya Savelyeva" w:date="2022-08-09T11:02:00Z">
            <w:rPr>
              <w:color w:val="191919"/>
              <w:sz w:val="25"/>
              <w:szCs w:val="25"/>
            </w:rPr>
          </w:rPrChange>
        </w:rPr>
        <w:lastRenderedPageBreak/>
        <w:t>- низкая рождаемость,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34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35" w:author="Olesya Savelyeva" w:date="2022-08-09T11:02:00Z">
            <w:rPr>
              <w:color w:val="191919"/>
              <w:sz w:val="25"/>
              <w:szCs w:val="25"/>
            </w:rPr>
          </w:rPrChange>
        </w:rPr>
        <w:t>-нехватка медперсонала.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36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37" w:author="Olesya Savelyeva" w:date="2022-08-09T11:02:00Z">
            <w:rPr>
              <w:color w:val="191919"/>
              <w:sz w:val="25"/>
              <w:szCs w:val="25"/>
            </w:rPr>
          </w:rPrChange>
        </w:rPr>
        <w:t>-нехватка лекарственных препаратов,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38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39" w:author="Olesya Savelyeva" w:date="2022-08-09T11:02:00Z">
            <w:rPr>
              <w:color w:val="191919"/>
              <w:sz w:val="25"/>
              <w:szCs w:val="25"/>
            </w:rPr>
          </w:rPrChange>
        </w:rPr>
        <w:t>-Много рекламы от оптовых рынков что утомляет жителей,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0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41" w:author="Olesya Savelyeva" w:date="2022-08-09T11:02:00Z">
            <w:rPr>
              <w:color w:val="191919"/>
              <w:sz w:val="25"/>
              <w:szCs w:val="25"/>
            </w:rPr>
          </w:rPrChange>
        </w:rPr>
        <w:t>-Износ т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42" w:author="Olesya Savelyeva" w:date="2022-08-09T11:02:00Z">
            <w:rPr>
              <w:color w:val="191919"/>
              <w:sz w:val="25"/>
              <w:szCs w:val="25"/>
            </w:rPr>
          </w:rPrChange>
        </w:rPr>
        <w:t>рубопроводов,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3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44" w:author="Olesya Savelyeva" w:date="2022-08-09T11:02:00Z">
            <w:rPr>
              <w:color w:val="191919"/>
              <w:sz w:val="25"/>
              <w:szCs w:val="25"/>
            </w:rPr>
          </w:rPrChange>
        </w:rPr>
        <w:t>-плохие дороги создают опасности ДТП,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5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46" w:author="Olesya Savelyeva" w:date="2022-08-09T11:02:00Z">
            <w:rPr>
              <w:color w:val="191919"/>
              <w:sz w:val="25"/>
              <w:szCs w:val="25"/>
            </w:rPr>
          </w:rPrChange>
        </w:rPr>
        <w:t>-Вывоз мусора нерегулярный,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7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48" w:author="Olesya Savelyeva" w:date="2022-08-09T11:02:00Z">
            <w:rPr>
              <w:color w:val="191919"/>
              <w:sz w:val="25"/>
              <w:szCs w:val="25"/>
            </w:rPr>
          </w:rPrChange>
        </w:rPr>
        <w:t>-Не хватка маршруток,</w:t>
      </w: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9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tbl>
      <w:tblPr>
        <w:tblStyle w:val="a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029"/>
        <w:gridCol w:w="996"/>
      </w:tblGrid>
      <w:tr w:rsidR="00D1658D">
        <w:trPr>
          <w:trHeight w:val="575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Проблематика по сегментам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type</w:t>
            </w:r>
            <w:proofErr w:type="spellEnd"/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Вызов с молчанием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546618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Оказание медицинской помощи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526926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Случайный набор номера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361075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Прерывание вызова звонящим сразу после подключения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243198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Получение справок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150451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Правонарушение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125890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Автоматические ложные вызовы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67707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Детские шалости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59582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ДТП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55117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Неправильное понимание экстренной ситуации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47676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Психически неуравновешенные люди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29283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Электроснабжение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22726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 задано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19926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Водоснабжение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19283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Кража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17968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Труп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17654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Неправильный набор номера (ошибочный)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14088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Причинение вреда здоровью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14044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Семейный конфликт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12383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Помощь населению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10121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ландшафтный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9317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загорание/задымление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8851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Симптомы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8235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Вскрытие дверей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7687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Водоотведение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7113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 в жилом здании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7042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Ложные вызовы вследствие сбоя в сети связи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6342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Газоснабжение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4789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Иные вопросы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4759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Теплоснабжение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4715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 без симптомов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4527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ДТП с пострадавшими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4291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Здоровье, лекарства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4032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Драка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3955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в жилом здании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3320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2019-nCov: консультация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3310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3294</w:t>
            </w:r>
          </w:p>
        </w:tc>
      </w:tr>
      <w:tr w:rsidR="00D1658D">
        <w:trPr>
          <w:trHeight w:val="755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Управление транспортным средством в состоянии алкогольного/наркотического опьянения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3061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Благоустройство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2994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Повреждение припаркованного транспортного средства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2934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Исчезновение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2873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Попытка суицида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2787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Бездомные животные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2535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Повреждение транспортного средства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1914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Наезд на пешехода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1796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Управление транспортным средством в неадекватном состоянии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1779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Потерявшиеся граждане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1767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Мошенничество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1686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Оскорбительные вызовы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1632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Злонамеренные вызовы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1515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Светофор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1506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Разведение костров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1461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Брошенное транспортное средство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1331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 с симптомами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1310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Обрыв кабеля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1246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Наезд на препятствие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1212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Застрявшие транспортные средства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1203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Ножевое ранение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1126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Психологическая помощь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1122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Неизвестный запах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1086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Упавшие деревья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1042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Снежные заносы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1007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Застрявшие граждане в лифте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959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Гололёд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953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Бомж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885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Угон транспортного средства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851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Открытые люки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824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Сигнализация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729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Подозрительный предмет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717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на транспортном средстве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609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Грабёж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454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Наезд на стоящее транспортное средство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442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Транспортные пробки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418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Наезд </w:t>
            </w:r>
            <w:proofErr w:type="gram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 животное</w:t>
            </w:r>
            <w:proofErr w:type="gramEnd"/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418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 консультация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418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Обнаружение неразорвавшихся боеприпасов и взрывоопасных предметов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387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Грабеж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383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Наезд на внезапно появившееся препятствие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374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Разбой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364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Соседний субъект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356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Незаконный оборот наркотических средств и психотропных веществ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341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Застревание/падение животных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295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Застревание/падение граждан/животных в труднодоступные места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259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Спасение на воде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258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Стрельба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252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Изнасилование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239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Угроза террористического акта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235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Провал грунта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Заблудившиеся граждане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Самоизоляция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180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Подозрительный гражданин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Подозрительное транспортное средство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Похищение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167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в производственных/технических/торговых/складских помещениях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154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Незаконное лишение свободы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130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Авария на газопроводе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Наезд на велосипедиста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Убийство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Регистрация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Незаконный оборот денежных средств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Незаконный оборот алкогольной продукции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Обнаружение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Тренировка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Трудовые отношения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Стрельба из пневматического оружия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Застревание/падение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Огнестрельное ранение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Стрельба из огнестрельного оружия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Массовые беспорядки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49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Падение пассажира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Розыск подозреваемых/обвиняемых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Образование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в местах массового пребывания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Вандализм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Помощь на воде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Подтопление зданий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Оказание помощи населению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Поломка междугородних/межмуниципальных транспортных средств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на социально значимом объекте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Обрушение зданий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Поддержка бизнеса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Взрыв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Обрушение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Обнаружение опасных, отравляющих, ядовитых и иных вредных веществ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Соц.обеспечение</w:t>
            </w:r>
            <w:proofErr w:type="spellEnd"/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Правонарушение/Общественный порядок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 в местах массового пребывания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Запах газа на производственных/технических/торговых/складских помещениях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19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Угроза обрушения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СИЗ, </w:t>
            </w: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Дезобработка</w:t>
            </w:r>
            <w:proofErr w:type="spellEnd"/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на инженерных коммуникациях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ландшафтный/Природный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Товары и услуги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 на социально значимом объекте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Угроза обрушения зданий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на потенциально опасном объекте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2019-nCoV: прибывшие без симптомов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Захват заложников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Тест Соседний субъект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Взрыв бытового газа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Обнаружение огнестрельного оружия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Ранение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Авария с выбросом/сбросом </w:t>
            </w: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аварийно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химически опасных веществ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 на потенциально опасном объекте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Транспорт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Обнаружение бесхозных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контейнеров,цистерн</w:t>
            </w:r>
            <w:proofErr w:type="gram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,резервуаров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с неизвестным содержанием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Пожар на общественном транспортном средстве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 на общественном транспортном средстве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Взрыв на транспортном средстве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Незаконный оборот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Снежные заносы/Гололед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Поражение растений болезнями и вредителями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2019-nCoV: прибывшие с симптомами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Незаконный оборот огнестрельного оружия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Инфекционные болезни животных/птиц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Другое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1:Соседний</w:t>
            </w:r>
            <w:proofErr w:type="gram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субъект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Захват заложников/объектов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Захват объектов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на транспортном средстве, перевозящем опасные грузы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Авария на воздушном судне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Побег осужденных/арестованных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Авария на грузовых/пассажирских поездах и поездах метрополитена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Крушение грузовых/пассажирских поездов и поездов метрополитена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Тест_Карточки</w:t>
            </w:r>
            <w:proofErr w:type="spellEnd"/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Авария на грузовых/пассажирских судах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Угроза обрушения в </w:t>
            </w: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метроэлектротрансе</w:t>
            </w:r>
            <w:proofErr w:type="spellEnd"/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Взрыв инженерных коммуникаций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Стрельба из метательного оружия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Крушение воздушного судна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D1658D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Поиск пропавших людей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658D" w:rsidRPr="00D1658D" w:rsidRDefault="00FF7D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ns w:id="858" w:author="Olesya Savelyeva" w:date="2022-08-09T07:43:00Z"/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59" w:author="Olesya Savelyeva" w:date="2022-08-09T11:02:00Z">
                  <w:rPr>
                    <w:ins w:id="860" w:author="Olesya Savelyeva" w:date="2022-08-09T07:43:00Z"/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  <w:p w:rsidR="00D1658D" w:rsidRPr="00D1658D" w:rsidRDefault="00D1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</w:p>
        </w:tc>
      </w:tr>
    </w:tbl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863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864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65" w:author="Olesya Savelyeva" w:date="2022-08-09T11:02:00Z">
            <w:rPr>
              <w:ins w:id="866" w:author="Olesya Savelyeva" w:date="2022-08-09T07:44:00Z"/>
              <w:color w:val="191919"/>
              <w:sz w:val="25"/>
              <w:szCs w:val="25"/>
            </w:rPr>
          </w:rPrChange>
        </w:rPr>
      </w:pPr>
      <w:ins w:id="867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6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Согласно предоставленных данных мы можем делить проблемы на несколько секторов 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869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70" w:author="Olesya Savelyeva" w:date="2022-08-09T11:02:00Z">
            <w:rPr>
              <w:ins w:id="871" w:author="Olesya Savelyeva" w:date="2022-08-09T07:44:00Z"/>
              <w:color w:val="191919"/>
              <w:sz w:val="25"/>
              <w:szCs w:val="25"/>
            </w:rPr>
          </w:rPrChange>
        </w:rPr>
      </w:pPr>
      <w:ins w:id="872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7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1.Информационно аналитический-2059434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874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75" w:author="Olesya Savelyeva" w:date="2022-08-09T11:02:00Z">
            <w:rPr>
              <w:ins w:id="876" w:author="Olesya Savelyeva" w:date="2022-08-09T07:44:00Z"/>
              <w:color w:val="191919"/>
              <w:sz w:val="25"/>
              <w:szCs w:val="25"/>
            </w:rPr>
          </w:rPrChange>
        </w:rPr>
      </w:pPr>
      <w:ins w:id="877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7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2.Правонарушения-279814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879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80" w:author="Olesya Savelyeva" w:date="2022-08-09T11:02:00Z">
            <w:rPr>
              <w:ins w:id="881" w:author="Olesya Savelyeva" w:date="2022-08-09T07:44:00Z"/>
              <w:color w:val="191919"/>
              <w:sz w:val="25"/>
              <w:szCs w:val="25"/>
            </w:rPr>
          </w:rPrChange>
        </w:rPr>
      </w:pPr>
      <w:ins w:id="882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8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3.Экологический-13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884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85" w:author="Olesya Savelyeva" w:date="2022-08-09T11:02:00Z">
            <w:rPr>
              <w:ins w:id="886" w:author="Olesya Savelyeva" w:date="2022-08-09T07:44:00Z"/>
              <w:color w:val="191919"/>
              <w:sz w:val="25"/>
              <w:szCs w:val="25"/>
            </w:rPr>
          </w:rPrChange>
        </w:rPr>
      </w:pPr>
      <w:ins w:id="887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8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4.ЧС-398 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889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90" w:author="Olesya Savelyeva" w:date="2022-08-09T11:02:00Z">
            <w:rPr>
              <w:ins w:id="891" w:author="Olesya Savelyeva" w:date="2022-08-09T07:44:00Z"/>
              <w:color w:val="191919"/>
              <w:sz w:val="25"/>
              <w:szCs w:val="25"/>
            </w:rPr>
          </w:rPrChange>
        </w:rPr>
      </w:pPr>
      <w:ins w:id="892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9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5.Коммунальные вопросы-82939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894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95" w:author="Olesya Savelyeva" w:date="2022-08-09T11:02:00Z">
            <w:rPr>
              <w:ins w:id="896" w:author="Olesya Savelyeva" w:date="2022-08-09T07:44:00Z"/>
              <w:color w:val="191919"/>
              <w:sz w:val="25"/>
              <w:szCs w:val="25"/>
            </w:rPr>
          </w:rPrChange>
        </w:rPr>
      </w:pPr>
      <w:ins w:id="897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9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6.Здравоохранение-37802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899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900" w:author="Olesya Savelyeva" w:date="2022-08-09T11:02:00Z">
            <w:rPr>
              <w:ins w:id="901" w:author="Olesya Savelyeva" w:date="2022-08-09T07:44:00Z"/>
              <w:color w:val="191919"/>
              <w:sz w:val="25"/>
              <w:szCs w:val="25"/>
            </w:rPr>
          </w:rPrChange>
        </w:rPr>
      </w:pPr>
      <w:ins w:id="902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90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7.ДТП -11507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04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905" w:author="Olesya Savelyeva" w:date="2022-08-09T11:02:00Z">
            <w:rPr>
              <w:ins w:id="906" w:author="Olesya Savelyeva" w:date="2022-08-09T07:44:00Z"/>
              <w:color w:val="191919"/>
              <w:sz w:val="25"/>
              <w:szCs w:val="25"/>
            </w:rPr>
          </w:rPrChange>
        </w:rPr>
      </w:pPr>
      <w:ins w:id="907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90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8.Пожары-23604</w:t>
        </w:r>
      </w:ins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909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10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11" w:author="Olesya Savelyeva" w:date="2022-08-09T11:02:00Z">
            <w:rPr>
              <w:ins w:id="912" w:author="Olesya Savelyeva" w:date="2022-08-09T13:43:00Z"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913" w:author="Olesya Savelyeva" w:date="2022-08-09T11:02:00Z">
            <w:rPr>
              <w:color w:val="191919"/>
              <w:sz w:val="25"/>
              <w:szCs w:val="25"/>
            </w:rPr>
          </w:rPrChange>
        </w:rPr>
        <w:t>Решение проблематики с нехваткой лекарственных средств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14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15" w:author="Olesya Savelyeva" w:date="2022-08-09T11:02:00Z">
            <w:rPr>
              <w:ins w:id="916" w:author="Olesya Savelyeva" w:date="2022-08-09T13:43:00Z"/>
              <w:color w:val="191919"/>
              <w:sz w:val="25"/>
              <w:szCs w:val="25"/>
            </w:rPr>
          </w:rPrChange>
        </w:rPr>
      </w:pPr>
      <w:proofErr w:type="spellStart"/>
      <w:ins w:id="917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1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Covid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1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– Здоровье, лекарства- 1070 запросов </w:t>
        </w:r>
        <w:proofErr w:type="spellStart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2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геопозиция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2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44,4398746373377 48,6323436805801 Россия, Волгоград, Самарская улица, 1Г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22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23" w:author="Olesya Savelyeva" w:date="2022-08-09T11:02:00Z">
            <w:rPr>
              <w:ins w:id="924" w:author="Olesya Savelyeva" w:date="2022-08-09T13:43:00Z"/>
              <w:color w:val="191919"/>
              <w:sz w:val="25"/>
              <w:szCs w:val="25"/>
            </w:rPr>
          </w:rPrChange>
        </w:rPr>
      </w:pPr>
      <w:proofErr w:type="spellStart"/>
      <w:ins w:id="925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2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Covid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2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– Иные вопросы-521 запрос, 44,4398746373377 48,6323436805801 Россия, Волгоград, Самарская улица, 1Г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28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29" w:author="Olesya Savelyeva" w:date="2022-08-09T11:02:00Z">
            <w:rPr>
              <w:ins w:id="930" w:author="Olesya Savelyeva" w:date="2022-08-09T13:43:00Z"/>
              <w:color w:val="191919"/>
              <w:sz w:val="25"/>
              <w:szCs w:val="25"/>
            </w:rPr>
          </w:rPrChange>
        </w:rPr>
      </w:pPr>
      <w:ins w:id="931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3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2019-nCov: консультация -298 44,4398746373377 48,6323436805801 Россия, Волгоград, Самарская улица, 1Г</w:t>
        </w:r>
      </w:ins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ins w:id="933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34" w:author="Olesya Savelyeva" w:date="2022-08-09T11:02:00Z">
            <w:rPr>
              <w:ins w:id="935" w:author="Olesya Savelyeva" w:date="2022-08-09T13:43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ins w:id="936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37" w:author="Olesya Savelyeva" w:date="2022-08-09T11:02:00Z">
            <w:rPr>
              <w:ins w:id="938" w:author="Olesya Savelyeva" w:date="2022-08-09T13:43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ins w:id="939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40" w:author="Olesya Savelyeva" w:date="2022-08-09T11:02:00Z">
            <w:rPr>
              <w:ins w:id="941" w:author="Olesya Savelyeva" w:date="2022-08-09T13:43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ins w:id="942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43" w:author="Olesya Savelyeva" w:date="2022-08-09T11:02:00Z">
            <w:rPr>
              <w:ins w:id="944" w:author="Olesya Savelyeva" w:date="2022-08-09T13:43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ins w:id="945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46" w:author="Olesya Savelyeva" w:date="2022-08-09T11:02:00Z">
            <w:rPr>
              <w:ins w:id="947" w:author="Olesya Savelyeva" w:date="2022-08-09T13:43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ins w:id="948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49" w:author="Olesya Savelyeva" w:date="2022-08-09T11:02:00Z">
            <w:rPr>
              <w:ins w:id="950" w:author="Olesya Savelyeva" w:date="2022-08-09T13:43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ins w:id="951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52" w:author="Olesya Savelyeva" w:date="2022-08-09T11:02:00Z">
            <w:rPr>
              <w:ins w:id="953" w:author="Olesya Savelyeva" w:date="2022-08-09T13:43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ins w:id="954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55" w:author="Olesya Savelyeva" w:date="2022-08-09T11:02:00Z">
            <w:rPr>
              <w:ins w:id="956" w:author="Olesya Savelyeva" w:date="2022-08-09T13:43:00Z"/>
              <w:color w:val="191919"/>
              <w:sz w:val="25"/>
              <w:szCs w:val="25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57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58" w:author="Olesya Savelyeva" w:date="2022-08-09T11:02:00Z">
            <w:rPr>
              <w:ins w:id="959" w:author="Olesya Savelyeva" w:date="2022-08-09T13:43:00Z"/>
              <w:color w:val="191919"/>
              <w:sz w:val="25"/>
              <w:szCs w:val="25"/>
            </w:rPr>
          </w:rPrChange>
        </w:rPr>
      </w:pPr>
      <w:ins w:id="960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6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2019-nCoV без симптомов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62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63" w:author="Olesya Savelyeva" w:date="2022-08-09T11:02:00Z">
            <w:rPr>
              <w:ins w:id="964" w:author="Olesya Savelyeva" w:date="2022-08-09T13:43:00Z"/>
              <w:color w:val="191919"/>
              <w:sz w:val="25"/>
              <w:szCs w:val="25"/>
            </w:rPr>
          </w:rPrChange>
        </w:rPr>
      </w:pPr>
      <w:ins w:id="965" w:author="Olesya Savelyeva" w:date="2022-08-09T13:43:00Z">
        <w:r>
          <w:rPr>
            <w:noProof/>
            <w:color w:val="191919"/>
            <w:sz w:val="25"/>
            <w:szCs w:val="25"/>
          </w:rPr>
          <w:drawing>
            <wp:inline distT="114300" distB="114300" distL="114300" distR="114300">
              <wp:extent cx="5731200" cy="3098800"/>
              <wp:effectExtent l="0" t="0" r="0" b="0"/>
              <wp:docPr id="3" name="image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9.png"/>
                      <pic:cNvPicPr preferRelativeResize="0"/>
                    </pic:nvPicPr>
                    <pic:blipFill>
                      <a:blip r:embed="rId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66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67" w:author="Olesya Savelyeva" w:date="2022-08-09T11:02:00Z">
            <w:rPr>
              <w:ins w:id="968" w:author="Olesya Savelyeva" w:date="2022-08-09T13:43:00Z"/>
              <w:color w:val="191919"/>
              <w:sz w:val="25"/>
              <w:szCs w:val="25"/>
            </w:rPr>
          </w:rPrChange>
        </w:rPr>
      </w:pPr>
      <w:ins w:id="969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7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2019-nCov консультация</w:t>
        </w:r>
      </w:ins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ins w:id="971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72" w:author="Olesya Savelyeva" w:date="2022-08-09T11:02:00Z">
            <w:rPr>
              <w:ins w:id="973" w:author="Olesya Savelyeva" w:date="2022-08-09T13:43:00Z"/>
              <w:color w:val="191919"/>
              <w:sz w:val="25"/>
              <w:szCs w:val="25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74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75" w:author="Olesya Savelyeva" w:date="2022-08-09T11:02:00Z">
            <w:rPr>
              <w:ins w:id="976" w:author="Olesya Savelyeva" w:date="2022-08-09T13:43:00Z"/>
              <w:color w:val="191919"/>
              <w:sz w:val="25"/>
              <w:szCs w:val="25"/>
            </w:rPr>
          </w:rPrChange>
        </w:rPr>
      </w:pPr>
      <w:ins w:id="977" w:author="Olesya Savelyeva" w:date="2022-08-09T13:43:00Z">
        <w:r>
          <w:rPr>
            <w:noProof/>
            <w:color w:val="191919"/>
            <w:sz w:val="25"/>
            <w:szCs w:val="25"/>
          </w:rPr>
          <w:drawing>
            <wp:inline distT="114300" distB="114300" distL="114300" distR="114300">
              <wp:extent cx="5731200" cy="3098800"/>
              <wp:effectExtent l="0" t="0" r="0" b="0"/>
              <wp:docPr id="10" name="image1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3.png"/>
                      <pic:cNvPicPr preferRelativeResize="0"/>
                    </pic:nvPicPr>
                    <pic:blipFill>
                      <a:blip r:embed="rId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78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79" w:author="Olesya Savelyeva" w:date="2022-08-09T11:02:00Z">
            <w:rPr>
              <w:ins w:id="980" w:author="Olesya Savelyeva" w:date="2022-08-09T13:43:00Z"/>
              <w:color w:val="191919"/>
              <w:sz w:val="25"/>
              <w:szCs w:val="25"/>
            </w:rPr>
          </w:rPrChange>
        </w:rPr>
      </w:pPr>
      <w:ins w:id="981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8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2019-nCoV с симптомами)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83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84" w:author="Olesya Savelyeva" w:date="2022-08-09T11:02:00Z">
            <w:rPr>
              <w:ins w:id="985" w:author="Olesya Savelyeva" w:date="2022-08-09T13:43:00Z"/>
              <w:color w:val="191919"/>
              <w:sz w:val="25"/>
              <w:szCs w:val="25"/>
            </w:rPr>
          </w:rPrChange>
        </w:rPr>
      </w:pPr>
      <w:ins w:id="986" w:author="Olesya Savelyeva" w:date="2022-08-09T13:43:00Z">
        <w:r>
          <w:rPr>
            <w:noProof/>
            <w:color w:val="191919"/>
            <w:sz w:val="25"/>
            <w:szCs w:val="25"/>
          </w:rPr>
          <w:lastRenderedPageBreak/>
          <w:drawing>
            <wp:inline distT="114300" distB="114300" distL="114300" distR="114300">
              <wp:extent cx="5731200" cy="3098800"/>
              <wp:effectExtent l="0" t="0" r="0" b="0"/>
              <wp:docPr id="13" name="image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5.png"/>
                      <pic:cNvPicPr preferRelativeResize="0"/>
                    </pic:nvPicPr>
                    <pic:blipFill>
                      <a:blip r:embed="rId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87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88" w:author="Olesya Savelyeva" w:date="2022-08-09T11:02:00Z">
            <w:rPr>
              <w:ins w:id="989" w:author="Olesya Savelyeva" w:date="2022-08-09T13:43:00Z"/>
              <w:color w:val="191919"/>
              <w:sz w:val="25"/>
              <w:szCs w:val="25"/>
            </w:rPr>
          </w:rPrChange>
        </w:rPr>
      </w:pPr>
      <w:proofErr w:type="spellStart"/>
      <w:ins w:id="990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9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Covid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9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– Здоровье, лекарства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93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94" w:author="Olesya Savelyeva" w:date="2022-08-09T11:02:00Z">
            <w:rPr>
              <w:ins w:id="995" w:author="Olesya Savelyeva" w:date="2022-08-09T13:43:00Z"/>
              <w:color w:val="191919"/>
              <w:sz w:val="25"/>
              <w:szCs w:val="25"/>
            </w:rPr>
          </w:rPrChange>
        </w:rPr>
      </w:pPr>
      <w:ins w:id="996" w:author="Olesya Savelyeva" w:date="2022-08-09T13:43:00Z">
        <w:r>
          <w:rPr>
            <w:noProof/>
            <w:color w:val="191919"/>
            <w:sz w:val="25"/>
            <w:szCs w:val="25"/>
          </w:rPr>
          <w:drawing>
            <wp:inline distT="114300" distB="114300" distL="114300" distR="114300">
              <wp:extent cx="5731200" cy="3098800"/>
              <wp:effectExtent l="0" t="0" r="0" b="0"/>
              <wp:docPr id="4" name="image1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2.png"/>
                      <pic:cNvPicPr preferRelativeResize="0"/>
                    </pic:nvPicPr>
                    <pic:blipFill>
                      <a:blip r:embed="rId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997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98" w:author="Olesya Savelyeva" w:date="2022-08-09T11:02:00Z">
            <w:rPr>
              <w:ins w:id="999" w:author="Olesya Savelyeva" w:date="2022-08-09T13:43:00Z"/>
              <w:color w:val="191919"/>
              <w:sz w:val="25"/>
              <w:szCs w:val="25"/>
            </w:rPr>
          </w:rPrChange>
        </w:rPr>
      </w:pPr>
      <w:proofErr w:type="spellStart"/>
      <w:ins w:id="1000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00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Covid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00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– СИЗ, </w:t>
        </w:r>
        <w:proofErr w:type="spellStart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00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Дезобработка</w:t>
        </w:r>
        <w:proofErr w:type="spellEnd"/>
      </w:ins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ins w:id="1004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1005" w:author="Olesya Savelyeva" w:date="2022-08-09T11:02:00Z">
            <w:rPr>
              <w:ins w:id="1006" w:author="Olesya Savelyeva" w:date="2022-08-09T13:43:00Z"/>
              <w:color w:val="191919"/>
              <w:sz w:val="25"/>
              <w:szCs w:val="25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007" w:author="Olesya Savelyeva" w:date="2022-08-09T11:02:00Z">
            <w:rPr>
              <w:color w:val="191919"/>
              <w:sz w:val="25"/>
              <w:szCs w:val="25"/>
            </w:rPr>
          </w:rPrChange>
        </w:rPr>
      </w:pPr>
      <w:ins w:id="1008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00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Рекомендации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10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11" w:author="Olesya Savelyeva" w:date="2022-08-09T11:02:00Z">
            <w:rPr>
              <w:color w:val="191919"/>
              <w:sz w:val="23"/>
              <w:szCs w:val="23"/>
            </w:rPr>
          </w:rPrChange>
        </w:rPr>
        <w:t xml:space="preserve">-Содействие расширению межведомственного, регионального и </w:t>
      </w:r>
      <w:proofErr w:type="spellStart"/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12" w:author="Olesya Savelyeva" w:date="2022-08-09T11:02:00Z">
            <w:rPr>
              <w:color w:val="191919"/>
              <w:sz w:val="23"/>
              <w:szCs w:val="23"/>
            </w:rPr>
          </w:rPrChange>
        </w:rPr>
        <w:t>межстранового</w:t>
      </w:r>
      <w:proofErr w:type="spellEnd"/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13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14" w:author="Olesya Savelyeva" w:date="2022-08-09T11:02:00Z">
            <w:rPr>
              <w:color w:val="191919"/>
              <w:sz w:val="23"/>
              <w:szCs w:val="23"/>
            </w:rPr>
          </w:rPrChange>
        </w:rPr>
        <w:t>сотрудничества, сетевого взаимодействия и обучения в конкретных областях,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del w:id="1015" w:author="Olesya Savelyeva" w:date="2022-08-09T08:28:00Z"/>
          <w:rFonts w:ascii="Times New Roman" w:eastAsia="Times New Roman" w:hAnsi="Times New Roman" w:cs="Times New Roman"/>
          <w:color w:val="191919"/>
          <w:sz w:val="23"/>
          <w:szCs w:val="23"/>
          <w:rPrChange w:id="1016" w:author="Olesya Savelyeva" w:date="2022-08-09T11:02:00Z">
            <w:rPr>
              <w:del w:id="1017" w:author="Olesya Savelyeva" w:date="2022-08-09T08:28:00Z"/>
              <w:color w:val="191919"/>
              <w:sz w:val="23"/>
              <w:szCs w:val="23"/>
            </w:rPr>
          </w:rPrChange>
        </w:rPr>
      </w:pPr>
      <w:proofErr w:type="spellStart"/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18" w:author="Olesya Savelyeva" w:date="2022-08-09T11:02:00Z">
            <w:rPr>
              <w:color w:val="191919"/>
              <w:sz w:val="23"/>
              <w:szCs w:val="23"/>
            </w:rPr>
          </w:rPrChange>
        </w:rPr>
        <w:t>таки</w:t>
      </w:r>
      <w:del w:id="1019" w:author="Olesya Savelyeva" w:date="2022-08-09T08:28:00Z">
        <w:r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20" w:author="Olesya Savelyeva" w:date="2022-08-09T11:02:00Z">
              <w:rPr>
                <w:color w:val="191919"/>
                <w:sz w:val="23"/>
                <w:szCs w:val="23"/>
              </w:rPr>
            </w:rPrChange>
          </w:rPr>
          <w:delText>х</w:delText>
        </w:r>
      </w:del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21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22" w:author="Olesya Savelyeva" w:date="2022-08-09T11:02:00Z">
            <w:rPr>
              <w:color w:val="191919"/>
              <w:sz w:val="23"/>
              <w:szCs w:val="23"/>
            </w:rPr>
          </w:rPrChange>
        </w:rPr>
        <w:t>как</w:t>
      </w:r>
      <w:proofErr w:type="spellEnd"/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23" w:author="Olesya Savelyeva" w:date="2022-08-09T11:02:00Z">
            <w:rPr>
              <w:color w:val="191919"/>
              <w:sz w:val="23"/>
              <w:szCs w:val="23"/>
            </w:rPr>
          </w:rPrChange>
        </w:rPr>
        <w:t>: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24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25" w:author="Olesya Savelyeva" w:date="2022-08-09T11:02:00Z">
            <w:rPr>
              <w:color w:val="191919"/>
              <w:sz w:val="23"/>
              <w:szCs w:val="23"/>
            </w:rPr>
          </w:rPrChange>
        </w:rPr>
        <w:t>стратегическое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26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27" w:author="Olesya Savelyeva" w:date="2022-08-09T11:02:00Z">
            <w:rPr>
              <w:color w:val="191919"/>
              <w:sz w:val="23"/>
              <w:szCs w:val="23"/>
            </w:rPr>
          </w:rPrChange>
        </w:rPr>
        <w:t>безопасность; политика в области интеллектуальной собственности и торговли,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28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29" w:author="Olesya Savelyeva" w:date="2022-08-09T11:02:00Z">
            <w:rPr>
              <w:color w:val="191919"/>
              <w:sz w:val="23"/>
              <w:szCs w:val="23"/>
            </w:rPr>
          </w:rPrChange>
        </w:rPr>
        <w:lastRenderedPageBreak/>
        <w:t>в том числе в рамках трехстороннего сотрудничества ВОЗ с ВОИС и ВТО;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30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31" w:author="Olesya Savelyeva" w:date="2022-08-09T11:02:00Z">
            <w:rPr>
              <w:color w:val="191919"/>
              <w:sz w:val="23"/>
              <w:szCs w:val="23"/>
            </w:rPr>
          </w:rPrChange>
        </w:rPr>
        <w:t>-ценообразо</w:t>
      </w: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32" w:author="Olesya Savelyeva" w:date="2022-08-09T11:02:00Z">
            <w:rPr>
              <w:color w:val="191919"/>
              <w:sz w:val="23"/>
              <w:szCs w:val="23"/>
            </w:rPr>
          </w:rPrChange>
        </w:rPr>
        <w:t>вание;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33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34" w:author="Olesya Savelyeva" w:date="2022-08-09T11:02:00Z">
            <w:rPr>
              <w:color w:val="191919"/>
              <w:sz w:val="23"/>
              <w:szCs w:val="23"/>
            </w:rPr>
          </w:rPrChange>
        </w:rPr>
        <w:t>-закупки;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35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36" w:author="Olesya Savelyeva" w:date="2022-08-09T11:02:00Z">
            <w:rPr>
              <w:color w:val="191919"/>
              <w:sz w:val="23"/>
              <w:szCs w:val="23"/>
            </w:rPr>
          </w:rPrChange>
        </w:rPr>
        <w:t>-использование.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37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38" w:author="Olesya Savelyeva" w:date="2022-08-09T11:02:00Z">
            <w:rPr>
              <w:color w:val="191919"/>
              <w:sz w:val="23"/>
              <w:szCs w:val="23"/>
            </w:rPr>
          </w:rPrChange>
        </w:rPr>
        <w:t>-Усиление и расширение участия Секретариата в разработке медицинской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39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0" w:author="Olesya Savelyeva" w:date="2022-08-09T11:02:00Z">
            <w:rPr>
              <w:color w:val="191919"/>
              <w:sz w:val="23"/>
              <w:szCs w:val="23"/>
            </w:rPr>
          </w:rPrChange>
        </w:rPr>
        <w:t>продукции в отношении различных заболеваний, включая эффективную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41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2" w:author="Olesya Savelyeva" w:date="2022-08-09T11:02:00Z">
            <w:rPr>
              <w:color w:val="191919"/>
              <w:sz w:val="23"/>
              <w:szCs w:val="23"/>
            </w:rPr>
          </w:rPrChange>
        </w:rPr>
        <w:t>методику определения приоритетных исследований и разработок с помощью Консультативной раб</w:t>
      </w: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3" w:author="Olesya Savelyeva" w:date="2022-08-09T11:02:00Z">
            <w:rPr>
              <w:color w:val="191919"/>
              <w:sz w:val="23"/>
              <w:szCs w:val="23"/>
            </w:rPr>
          </w:rPrChange>
        </w:rPr>
        <w:t>очей группы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44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5" w:author="Olesya Savelyeva" w:date="2022-08-09T11:02:00Z">
            <w:rPr>
              <w:color w:val="191919"/>
              <w:sz w:val="23"/>
              <w:szCs w:val="23"/>
            </w:rPr>
          </w:rPrChange>
        </w:rPr>
        <w:t>экспертов по научным исследованиям и разработкам и на основе успешного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46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7" w:author="Olesya Savelyeva" w:date="2022-08-09T11:02:00Z">
            <w:rPr>
              <w:color w:val="191919"/>
              <w:sz w:val="23"/>
              <w:szCs w:val="23"/>
            </w:rPr>
          </w:rPrChange>
        </w:rPr>
        <w:t>опыта применения существующих моделей исследований и разработок, таких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48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9" w:author="Olesya Savelyeva" w:date="2022-08-09T11:02:00Z">
            <w:rPr>
              <w:color w:val="191919"/>
              <w:sz w:val="23"/>
              <w:szCs w:val="23"/>
            </w:rPr>
          </w:rPrChange>
        </w:rPr>
        <w:t>как Глобальное партнерство по научным исследованиям и разработкам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50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51" w:author="Olesya Savelyeva" w:date="2022-08-09T11:02:00Z">
            <w:rPr>
              <w:color w:val="191919"/>
              <w:sz w:val="23"/>
              <w:szCs w:val="23"/>
            </w:rPr>
          </w:rPrChange>
        </w:rPr>
        <w:t>антибиотиков.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52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53" w:author="Olesya Savelyeva" w:date="2022-08-09T11:02:00Z">
            <w:rPr>
              <w:color w:val="191919"/>
              <w:sz w:val="23"/>
              <w:szCs w:val="23"/>
            </w:rPr>
          </w:rPrChange>
        </w:rPr>
        <w:t>-Оказание содействия в расширении Патентного пула лекарственных средств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54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55" w:author="Olesya Savelyeva" w:date="2022-08-09T11:02:00Z">
            <w:rPr>
              <w:color w:val="191919"/>
              <w:sz w:val="23"/>
              <w:szCs w:val="23"/>
            </w:rPr>
          </w:rPrChange>
        </w:rPr>
        <w:t>путем включения в него всех противомикробных лекарственных средств и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56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57" w:author="Olesya Savelyeva" w:date="2022-08-09T11:02:00Z">
            <w:rPr>
              <w:color w:val="191919"/>
              <w:sz w:val="23"/>
              <w:szCs w:val="23"/>
            </w:rPr>
          </w:rPrChange>
        </w:rPr>
        <w:t>патентованных лекарственных средств, входящих в Примерный перечень ВОЗ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58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59" w:author="Olesya Savelyeva" w:date="2022-08-09T11:02:00Z">
            <w:rPr>
              <w:color w:val="191919"/>
              <w:sz w:val="23"/>
              <w:szCs w:val="23"/>
            </w:rPr>
          </w:rPrChange>
        </w:rPr>
        <w:t>основных лекарственных средств.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60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1" w:author="Olesya Savelyeva" w:date="2022-08-09T11:02:00Z">
            <w:rPr>
              <w:color w:val="191919"/>
              <w:sz w:val="23"/>
              <w:szCs w:val="23"/>
            </w:rPr>
          </w:rPrChange>
        </w:rPr>
        <w:t>-Наращивание</w:t>
      </w: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2" w:author="Olesya Savelyeva" w:date="2022-08-09T11:02:00Z">
            <w:rPr>
              <w:color w:val="191919"/>
              <w:sz w:val="23"/>
              <w:szCs w:val="23"/>
            </w:rPr>
          </w:rPrChange>
        </w:rPr>
        <w:t xml:space="preserve"> потенциала, в сотрудничестве с другими партнерами, в целях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63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4" w:author="Olesya Savelyeva" w:date="2022-08-09T11:02:00Z">
            <w:rPr>
              <w:color w:val="191919"/>
              <w:sz w:val="23"/>
              <w:szCs w:val="23"/>
            </w:rPr>
          </w:rPrChange>
        </w:rPr>
        <w:t>исполнения положений законодательства в области прав интеллектуальной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65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6" w:author="Olesya Savelyeva" w:date="2022-08-09T11:02:00Z">
            <w:rPr>
              <w:color w:val="191919"/>
              <w:sz w:val="23"/>
              <w:szCs w:val="23"/>
            </w:rPr>
          </w:rPrChange>
        </w:rPr>
        <w:t>собственности, которые соответствуют Соглашению по торговым аспектам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67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8" w:author="Olesya Savelyeva" w:date="2022-08-09T11:02:00Z">
            <w:rPr>
              <w:color w:val="191919"/>
              <w:sz w:val="23"/>
              <w:szCs w:val="23"/>
            </w:rPr>
          </w:rPrChange>
        </w:rPr>
        <w:t>прав интеллектуальной собственности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69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70" w:author="Olesya Savelyeva" w:date="2022-08-09T11:02:00Z">
            <w:rPr>
              <w:color w:val="191919"/>
              <w:sz w:val="23"/>
              <w:szCs w:val="23"/>
            </w:rPr>
          </w:rPrChange>
        </w:rPr>
        <w:t>обеспечивают адекватн</w:t>
      </w: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71" w:author="Olesya Savelyeva" w:date="2022-08-09T11:02:00Z">
            <w:rPr>
              <w:color w:val="191919"/>
              <w:sz w:val="23"/>
              <w:szCs w:val="23"/>
            </w:rPr>
          </w:rPrChange>
        </w:rPr>
        <w:t xml:space="preserve">ое использование содержащихся в нем элементов гибкости 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72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73" w:author="Olesya Savelyeva" w:date="2022-08-09T11:02:00Z">
            <w:rPr>
              <w:color w:val="191919"/>
              <w:sz w:val="23"/>
              <w:szCs w:val="23"/>
            </w:rPr>
          </w:rPrChange>
        </w:rPr>
        <w:t>-Анализ и прогнозирование закупок лекарственных препаратов с учетом ситуации в регионе.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74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75" w:author="Olesya Savelyeva" w:date="2022-08-09T11:02:00Z">
            <w:rPr>
              <w:color w:val="191919"/>
              <w:sz w:val="23"/>
              <w:szCs w:val="23"/>
            </w:rPr>
          </w:rPrChange>
        </w:rPr>
        <w:t xml:space="preserve">- Закупка ЖВНЛП препаратов для незащищенных слоев населения, заранее за </w:t>
      </w:r>
      <w:proofErr w:type="gramStart"/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76" w:author="Olesya Savelyeva" w:date="2022-08-09T11:02:00Z">
            <w:rPr>
              <w:color w:val="191919"/>
              <w:sz w:val="23"/>
              <w:szCs w:val="23"/>
            </w:rPr>
          </w:rPrChange>
        </w:rPr>
        <w:t>пол года</w:t>
      </w:r>
      <w:proofErr w:type="gramEnd"/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77" w:author="Olesya Savelyeva" w:date="2022-08-09T11:02:00Z">
            <w:rPr>
              <w:color w:val="191919"/>
              <w:sz w:val="23"/>
              <w:szCs w:val="23"/>
            </w:rPr>
          </w:rPrChange>
        </w:rPr>
        <w:t>.</w:t>
      </w:r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078" w:author="Olesya Savelyeva" w:date="2022-08-09T08:29:00Z"/>
          <w:rFonts w:ascii="Times New Roman" w:eastAsia="Times New Roman" w:hAnsi="Times New Roman" w:cs="Times New Roman"/>
          <w:color w:val="191919"/>
          <w:sz w:val="23"/>
          <w:szCs w:val="23"/>
          <w:rPrChange w:id="1079" w:author="Olesya Savelyeva" w:date="2022-08-09T11:02:00Z">
            <w:rPr>
              <w:ins w:id="1080" w:author="Olesya Savelyeva" w:date="2022-08-09T08:29:00Z"/>
              <w:color w:val="191919"/>
              <w:sz w:val="23"/>
              <w:szCs w:val="23"/>
              <w:highlight w:val="yellow"/>
            </w:rPr>
          </w:rPrChange>
        </w:rPr>
      </w:pPr>
      <w:r w:rsidRPr="00FF7DF4">
        <w:rPr>
          <w:rFonts w:ascii="Times New Roman" w:eastAsia="Times New Roman" w:hAnsi="Times New Roman" w:cs="Times New Roman"/>
          <w:color w:val="191919"/>
          <w:sz w:val="23"/>
          <w:szCs w:val="23"/>
          <w:rPrChange w:id="1081" w:author="Olesya Savelyeva" w:date="2022-08-09T11:02:00Z">
            <w:rPr>
              <w:color w:val="191919"/>
              <w:sz w:val="23"/>
              <w:szCs w:val="23"/>
              <w:highlight w:val="yellow"/>
            </w:rPr>
          </w:rPrChange>
        </w:rPr>
        <w:t xml:space="preserve">-Проведение профилактических мер </w:t>
      </w:r>
      <w:ins w:id="1082" w:author="Olesya Savelyeva" w:date="2022-08-09T08:29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8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по устранению недостатка лекарственных средств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084" w:author="Olesya Savelyeva" w:date="2022-08-09T08:29:00Z"/>
          <w:rFonts w:ascii="Times New Roman" w:eastAsia="Times New Roman" w:hAnsi="Times New Roman" w:cs="Times New Roman"/>
          <w:color w:val="191919"/>
          <w:sz w:val="23"/>
          <w:szCs w:val="23"/>
          <w:rPrChange w:id="1085" w:author="Olesya Savelyeva" w:date="2022-08-09T11:02:00Z">
            <w:rPr>
              <w:ins w:id="1086" w:author="Olesya Savelyeva" w:date="2022-08-09T08:29:00Z"/>
              <w:color w:val="191919"/>
              <w:sz w:val="23"/>
              <w:szCs w:val="23"/>
              <w:highlight w:val="yellow"/>
            </w:rPr>
          </w:rPrChange>
        </w:rPr>
      </w:pPr>
      <w:ins w:id="1087" w:author="Olesya Savelyeva" w:date="2022-08-09T08:29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8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-Формирование запаса по ЛПУ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089" w:author="Olesya Savelyeva" w:date="2022-08-09T08:29:00Z"/>
          <w:rFonts w:ascii="Times New Roman" w:eastAsia="Times New Roman" w:hAnsi="Times New Roman" w:cs="Times New Roman"/>
          <w:color w:val="191919"/>
          <w:sz w:val="23"/>
          <w:szCs w:val="23"/>
          <w:rPrChange w:id="1090" w:author="Olesya Savelyeva" w:date="2022-08-09T11:02:00Z">
            <w:rPr>
              <w:ins w:id="1091" w:author="Olesya Savelyeva" w:date="2022-08-09T08:29:00Z"/>
              <w:color w:val="191919"/>
              <w:sz w:val="23"/>
              <w:szCs w:val="23"/>
              <w:highlight w:val="yellow"/>
            </w:rPr>
          </w:rPrChange>
        </w:rPr>
      </w:pPr>
      <w:ins w:id="1092" w:author="Olesya Savelyeva" w:date="2022-08-09T08:29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9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-Перераспределение лекарственных средств и расходных материалов между медучреждениями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094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095" w:author="Olesya Savelyeva" w:date="2022-08-09T11:02:00Z">
            <w:rPr>
              <w:ins w:id="1096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097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9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-Создание единой базы в которой видно наличие и расход расходн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9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ых материалов и лекарственных препаратов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100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01" w:author="Olesya Savelyeva" w:date="2022-08-09T11:02:00Z">
            <w:rPr>
              <w:ins w:id="1102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03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0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-Создание ERP системы отслеживания торгов, наличия на складе, время в пути товара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105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06" w:author="Olesya Savelyeva" w:date="2022-08-09T11:02:00Z">
            <w:rPr>
              <w:ins w:id="1107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08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0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-Создание пунктов пожертвований лекарственными препаратами в аптеках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110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11" w:author="Olesya Savelyeva" w:date="2022-08-09T11:02:00Z">
            <w:rPr>
              <w:ins w:id="1112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13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1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-платформу, которая объединит Врачей, провизоров, поставщиков, ф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1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инансистов, пациентов и упростит взаимосвязи между ними.</w:t>
        </w:r>
      </w:ins>
    </w:p>
    <w:p w:rsidR="00D1658D" w:rsidRPr="00FF7DF4" w:rsidRDefault="00FF7DF4">
      <w:pPr>
        <w:shd w:val="clear" w:color="auto" w:fill="FFFFFF"/>
        <w:spacing w:before="240" w:after="240" w:line="297" w:lineRule="auto"/>
        <w:jc w:val="both"/>
        <w:rPr>
          <w:ins w:id="1116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17" w:author="Olesya Savelyeva" w:date="2022-08-09T11:02:00Z">
            <w:rPr>
              <w:ins w:id="1118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19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2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Платформа состоит из следующих элементов:</w:t>
        </w:r>
      </w:ins>
    </w:p>
    <w:p w:rsidR="00D1658D" w:rsidRPr="00FF7DF4" w:rsidRDefault="00FF7DF4">
      <w:pPr>
        <w:shd w:val="clear" w:color="auto" w:fill="FFFFFF"/>
        <w:spacing w:before="240" w:after="240" w:line="297" w:lineRule="auto"/>
        <w:jc w:val="both"/>
        <w:rPr>
          <w:ins w:id="1121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22" w:author="Olesya Savelyeva" w:date="2022-08-09T11:02:00Z">
            <w:rPr>
              <w:ins w:id="1123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24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2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lastRenderedPageBreak/>
          <w:t xml:space="preserve">ЛК пациента, где он видит назначенные лекарства, схемы лечения и аптеки, где можно забрать лекарства. ЛК поддерживает </w:t>
        </w:r>
        <w:proofErr w:type="spellStart"/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2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мультиаккаунт</w:t>
        </w:r>
        <w:proofErr w:type="spellEnd"/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2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, поэтому близкий человек 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2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может помочь пациенту на каждом этапе.</w:t>
        </w:r>
      </w:ins>
    </w:p>
    <w:p w:rsidR="00D1658D" w:rsidRPr="00FF7DF4" w:rsidRDefault="00FF7DF4">
      <w:pPr>
        <w:shd w:val="clear" w:color="auto" w:fill="FFFFFF"/>
        <w:spacing w:before="240" w:after="240" w:line="297" w:lineRule="auto"/>
        <w:jc w:val="both"/>
        <w:rPr>
          <w:ins w:id="1129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30" w:author="Olesya Savelyeva" w:date="2022-08-09T11:02:00Z">
            <w:rPr>
              <w:ins w:id="1131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32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3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</w:t>
        </w:r>
      </w:ins>
    </w:p>
    <w:p w:rsidR="00D1658D" w:rsidRPr="00FF7DF4" w:rsidRDefault="00FF7DF4">
      <w:pPr>
        <w:shd w:val="clear" w:color="auto" w:fill="FFFFFF"/>
        <w:spacing w:before="240" w:after="240" w:line="297" w:lineRule="auto"/>
        <w:jc w:val="both"/>
        <w:rPr>
          <w:ins w:id="1134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35" w:author="Olesya Savelyeva" w:date="2022-08-09T11:02:00Z">
            <w:rPr>
              <w:ins w:id="1136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37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3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Для врачей на платформе предусмотрен WEB интерфейс, через который производятся все назначения, и извещения пациента.</w:t>
        </w:r>
      </w:ins>
    </w:p>
    <w:p w:rsidR="00D1658D" w:rsidRPr="00FF7DF4" w:rsidRDefault="00FF7DF4">
      <w:pPr>
        <w:shd w:val="clear" w:color="auto" w:fill="FFFFFF"/>
        <w:spacing w:before="240" w:after="240" w:line="297" w:lineRule="auto"/>
        <w:jc w:val="both"/>
        <w:rPr>
          <w:ins w:id="1139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40" w:author="Olesya Savelyeva" w:date="2022-08-09T11:02:00Z">
            <w:rPr>
              <w:ins w:id="1141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42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4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</w:t>
        </w:r>
      </w:ins>
    </w:p>
    <w:p w:rsidR="00D1658D" w:rsidRPr="00FF7DF4" w:rsidRDefault="00FF7DF4">
      <w:pPr>
        <w:shd w:val="clear" w:color="auto" w:fill="FFFFFF"/>
        <w:spacing w:before="240" w:after="240" w:line="297" w:lineRule="auto"/>
        <w:jc w:val="both"/>
        <w:rPr>
          <w:ins w:id="1144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45" w:author="Olesya Savelyeva" w:date="2022-08-09T11:02:00Z">
            <w:rPr>
              <w:ins w:id="1146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47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4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Для ФОИВ и поставщиков предусмотрены интеграции их ERP систем в общую платформу, что поможет сде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4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лать поставку лекарств более предсказуемой. Автоматизировать отчетность, сократить количество ручных действий по сопровождению заказов  </w:t>
        </w:r>
      </w:ins>
    </w:p>
    <w:p w:rsidR="00D1658D" w:rsidRPr="00FF7DF4" w:rsidRDefault="00FF7DF4">
      <w:pPr>
        <w:shd w:val="clear" w:color="auto" w:fill="FFFFFF"/>
        <w:spacing w:before="240" w:after="240" w:line="297" w:lineRule="auto"/>
        <w:jc w:val="both"/>
        <w:rPr>
          <w:ins w:id="1150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51" w:author="Olesya Savelyeva" w:date="2022-08-09T11:02:00Z">
            <w:rPr>
              <w:ins w:id="1152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53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5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 Разработка сервиса оперативной экспертизы качества оказания медицинской помощи</w:t>
        </w:r>
      </w:ins>
    </w:p>
    <w:p w:rsidR="00D1658D" w:rsidRPr="00FF7DF4" w:rsidRDefault="00D1658D">
      <w:pPr>
        <w:shd w:val="clear" w:color="auto" w:fill="FFFFFF"/>
        <w:spacing w:before="80" w:after="80" w:line="297" w:lineRule="auto"/>
        <w:jc w:val="both"/>
        <w:rPr>
          <w:ins w:id="1155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56" w:author="Olesya Savelyeva" w:date="2022-08-09T11:02:00Z">
            <w:rPr>
              <w:ins w:id="1157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158" w:author="Olesya Savelyeva" w:date="2022-08-09T08:30:00Z"/>
          <w:rFonts w:ascii="Times New Roman" w:eastAsia="Times New Roman" w:hAnsi="Times New Roman" w:cs="Times New Roman"/>
          <w:b/>
          <w:color w:val="191919"/>
          <w:sz w:val="23"/>
          <w:szCs w:val="23"/>
          <w:rPrChange w:id="1159" w:author="Olesya Savelyeva" w:date="2022-08-09T11:02:00Z">
            <w:rPr>
              <w:ins w:id="1160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del w:id="1161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6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delText>с не</w:delText>
        </w:r>
      </w:del>
      <w:ins w:id="1163" w:author="Olesya Savelyeva" w:date="2022-08-09T08:30:00Z">
        <w:r w:rsidRPr="00FF7DF4"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rPrChange w:id="116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Решение вопросов с привлечением кадров в медицину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165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66" w:author="Olesya Savelyeva" w:date="2022-08-09T11:02:00Z">
            <w:rPr>
              <w:ins w:id="1167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68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6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-Определить численную потребность в кадрах по региону и </w:t>
        </w:r>
        <w:proofErr w:type="gramStart"/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7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точечно  в</w:t>
        </w:r>
        <w:proofErr w:type="gramEnd"/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7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ЛПУ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172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73" w:author="Olesya Savelyeva" w:date="2022-08-09T11:02:00Z">
            <w:rPr>
              <w:ins w:id="1174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75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7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-Уделить внимание такому направлению, как управление кадрами в здравоохранении - ежегодно будут проводиться новые региональные и федера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7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льные мероприятия по подготовке резерва управленческих кадров, в том числе главврачей. В регион должен создать методички по формированию кадрового резерва.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178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79" w:author="Olesya Savelyeva" w:date="2022-08-09T11:02:00Z">
            <w:rPr>
              <w:ins w:id="1180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81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8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-Развитие наставничества и комьюнити в регионе с обсуждением вопросов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183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84" w:author="Olesya Savelyeva" w:date="2022-08-09T11:02:00Z">
            <w:rPr>
              <w:ins w:id="1185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86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8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-Создание профильных медицинск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8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их школьных классов для привлечения молодежи</w:t>
        </w:r>
      </w:ins>
    </w:p>
    <w:p w:rsidR="00D1658D" w:rsidRPr="00FF7DF4" w:rsidRDefault="00D1658D">
      <w:pPr>
        <w:shd w:val="clear" w:color="auto" w:fill="FFFFFF"/>
        <w:spacing w:before="80" w:after="80" w:line="297" w:lineRule="auto"/>
        <w:jc w:val="both"/>
        <w:rPr>
          <w:ins w:id="1189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90" w:author="Olesya Savelyeva" w:date="2022-08-09T11:02:00Z">
            <w:rPr>
              <w:ins w:id="1191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192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93" w:author="Olesya Savelyeva" w:date="2022-08-09T11:02:00Z">
            <w:rPr>
              <w:ins w:id="1194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95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9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Решение вопросов с информационно аналитическими центрами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197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98" w:author="Olesya Savelyeva" w:date="2022-08-09T11:02:00Z">
            <w:rPr>
              <w:ins w:id="1199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00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0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-Создание интерактивной карты города в которой будут сами жители указывать проблемы с ЖКХ, аварийностью дорог, зданий, принимать активное участие в жизни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0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города.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203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04" w:author="Olesya Savelyeva" w:date="2022-08-09T11:02:00Z">
            <w:rPr>
              <w:ins w:id="1205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06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0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-Проведение ивентов для информирования жителей о ситуации в городе с примерами как ложные звонки могут повлечь последствия.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208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09" w:author="Olesya Savelyeva" w:date="2022-08-09T11:02:00Z">
            <w:rPr>
              <w:ins w:id="1210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11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1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 Проведение информационных мероприятий в школах для предотвращения ложных звонков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213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14" w:author="Olesya Savelyeva" w:date="2022-08-09T11:02:00Z">
            <w:rPr>
              <w:ins w:id="1215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16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1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 Создание информационного ресурса с маршрутной картой пользователя по получению справок.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218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19" w:author="Olesya Savelyeva" w:date="2022-08-09T11:02:00Z">
            <w:rPr>
              <w:ins w:id="1220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21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2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-Единый портал с основными вопросами жителей и ответами по сегментам и ведомствам.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223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24" w:author="Olesya Savelyeva" w:date="2022-08-09T11:02:00Z">
            <w:rPr>
              <w:ins w:id="1225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26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2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-Образовательный контент на Почте Россия с информированием жителей зрелого возраста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2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как вести себя и куда звонить в экстренной ситуации</w:t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229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30" w:author="Olesya Savelyeva" w:date="2022-08-09T11:02:00Z">
            <w:rPr>
              <w:ins w:id="1231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32" w:author="Olesya Savelyeva" w:date="2022-08-09T08:30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3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-Проведение соцработниками учебы по обучению людей пенсионного возраста как найти информацию в интернете и записаться на прием.</w:t>
        </w:r>
      </w:ins>
    </w:p>
    <w:p w:rsidR="00D1658D" w:rsidRPr="00FF7DF4" w:rsidRDefault="00D1658D">
      <w:pPr>
        <w:shd w:val="clear" w:color="auto" w:fill="FFFFFF"/>
        <w:spacing w:before="80" w:after="80" w:line="297" w:lineRule="auto"/>
        <w:jc w:val="both"/>
        <w:rPr>
          <w:ins w:id="1234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35" w:author="Olesya Savelyeva" w:date="2022-08-09T11:02:00Z">
            <w:rPr>
              <w:ins w:id="1236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</w:p>
    <w:p w:rsidR="00D1658D" w:rsidRPr="00FF7DF4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237" w:author="Olesya Savelyeva" w:date="2022-08-09T11:02:00Z">
            <w:rPr>
              <w:color w:val="191919"/>
              <w:sz w:val="23"/>
              <w:szCs w:val="23"/>
              <w:highlight w:val="yellow"/>
            </w:rPr>
          </w:rPrChange>
        </w:rPr>
      </w:pPr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238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rPrChange w:id="1239" w:author="Olesya Savelyeva" w:date="2022-08-09T11:02:00Z">
            <w:rPr>
              <w:ins w:id="1240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41" w:author="Olesya Savelyeva" w:date="2022-08-09T10:21:00Z">
        <w:r w:rsidRPr="00FF7DF4"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rPrChange w:id="124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Предотвращение криминогенной ситуации</w:t>
        </w:r>
      </w:ins>
    </w:p>
    <w:p w:rsidR="00D1658D" w:rsidRPr="00FF7DF4" w:rsidRDefault="00D1658D">
      <w:pPr>
        <w:shd w:val="clear" w:color="auto" w:fill="FFFFFF"/>
        <w:spacing w:before="80" w:after="80" w:line="297" w:lineRule="auto"/>
        <w:jc w:val="both"/>
        <w:rPr>
          <w:ins w:id="1243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rPrChange w:id="1244" w:author="Olesya Savelyeva" w:date="2022-08-09T11:02:00Z">
            <w:rPr>
              <w:ins w:id="1245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246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47" w:author="Olesya Savelyeva" w:date="2022-08-09T11:02:00Z">
            <w:rPr>
              <w:ins w:id="1248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49" w:author="Olesya Savelyeva" w:date="2022-08-09T10:21:00Z">
        <w:r>
          <w:rPr>
            <w:noProof/>
            <w:color w:val="191919"/>
            <w:sz w:val="23"/>
            <w:szCs w:val="23"/>
            <w:highlight w:val="yellow"/>
          </w:rPr>
          <w:drawing>
            <wp:inline distT="114300" distB="114300" distL="114300" distR="114300">
              <wp:extent cx="5731200" cy="3098800"/>
              <wp:effectExtent l="0" t="0" r="0" b="0"/>
              <wp:docPr id="7" name="image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7.png"/>
                      <pic:cNvPicPr preferRelativeResize="0"/>
                    </pic:nvPicPr>
                    <pic:blipFill>
                      <a:blip r:embed="rId10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250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51" w:author="Olesya Savelyeva" w:date="2022-08-09T11:02:00Z">
            <w:rPr>
              <w:ins w:id="1252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53" w:author="Olesya Savelyeva" w:date="2022-08-09T10:21:00Z">
        <w:r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highlight w:val="yellow"/>
            <w:rPrChange w:id="125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Кража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255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56" w:author="Olesya Savelyeva" w:date="2022-08-09T11:02:00Z">
            <w:rPr>
              <w:ins w:id="1257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58" w:author="Olesya Savelyeva" w:date="2022-08-09T10:21:00Z">
        <w:r>
          <w:rPr>
            <w:noProof/>
            <w:color w:val="191919"/>
            <w:sz w:val="23"/>
            <w:szCs w:val="23"/>
            <w:highlight w:val="yellow"/>
          </w:rPr>
          <w:drawing>
            <wp:inline distT="114300" distB="114300" distL="114300" distR="114300">
              <wp:extent cx="5731200" cy="3098800"/>
              <wp:effectExtent l="0" t="0" r="0" b="0"/>
              <wp:docPr id="2" name="image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8.png"/>
                      <pic:cNvPicPr preferRelativeResize="0"/>
                    </pic:nvPicPr>
                    <pic:blipFill>
                      <a:blip r:embed="rId1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259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60" w:author="Olesya Savelyeva" w:date="2022-08-09T11:02:00Z">
            <w:rPr>
              <w:ins w:id="1261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62" w:author="Olesya Savelyeva" w:date="2022-08-09T10:21:00Z">
        <w:r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highlight w:val="yellow"/>
            <w:rPrChange w:id="126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Убийство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264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65" w:author="Olesya Savelyeva" w:date="2022-08-09T11:02:00Z">
            <w:rPr>
              <w:ins w:id="1266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67" w:author="Olesya Savelyeva" w:date="2022-08-09T10:21:00Z">
        <w:r>
          <w:rPr>
            <w:noProof/>
            <w:color w:val="191919"/>
            <w:sz w:val="23"/>
            <w:szCs w:val="23"/>
            <w:highlight w:val="yellow"/>
          </w:rPr>
          <w:lastRenderedPageBreak/>
          <w:drawing>
            <wp:inline distT="114300" distB="114300" distL="114300" distR="114300">
              <wp:extent cx="5731200" cy="3098800"/>
              <wp:effectExtent l="0" t="0" r="0" b="0"/>
              <wp:docPr id="14" name="image1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1.png"/>
                      <pic:cNvPicPr preferRelativeResize="0"/>
                    </pic:nvPicPr>
                    <pic:blipFill>
                      <a:blip r:embed="rId1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268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rPrChange w:id="1269" w:author="Olesya Savelyeva" w:date="2022-08-09T11:02:00Z">
            <w:rPr>
              <w:ins w:id="1270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71" w:author="Olesya Savelyeva" w:date="2022-08-09T10:21:00Z">
        <w:r w:rsidRPr="00FF7DF4"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rPrChange w:id="127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Семейный конф</w:t>
        </w:r>
        <w:r w:rsidRPr="00FF7DF4"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rPrChange w:id="127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ликт</w:t>
        </w:r>
      </w:ins>
    </w:p>
    <w:p w:rsidR="00D1658D" w:rsidRPr="00FF7DF4" w:rsidRDefault="00D1658D">
      <w:pPr>
        <w:shd w:val="clear" w:color="auto" w:fill="FFFFFF"/>
        <w:spacing w:before="80" w:after="80" w:line="297" w:lineRule="auto"/>
        <w:jc w:val="both"/>
        <w:rPr>
          <w:ins w:id="1274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rPrChange w:id="1275" w:author="Olesya Savelyeva" w:date="2022-08-09T11:02:00Z">
            <w:rPr>
              <w:ins w:id="1276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</w:p>
    <w:p w:rsidR="00D1658D" w:rsidRPr="00FF7DF4" w:rsidRDefault="00FF7DF4">
      <w:pPr>
        <w:shd w:val="clear" w:color="auto" w:fill="FFFFFF"/>
        <w:spacing w:before="80" w:after="80" w:line="297" w:lineRule="auto"/>
        <w:jc w:val="both"/>
        <w:rPr>
          <w:ins w:id="1277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rPrChange w:id="1278" w:author="Olesya Savelyeva" w:date="2022-08-09T11:02:00Z">
            <w:rPr>
              <w:ins w:id="1279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80" w:author="Olesya Savelyeva" w:date="2022-08-09T10:21:00Z">
        <w:r w:rsidRPr="00FF7DF4"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rPrChange w:id="128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Решение</w:t>
        </w:r>
      </w:ins>
    </w:p>
    <w:p w:rsidR="00D1658D" w:rsidRPr="00FF7DF4" w:rsidRDefault="00FF7DF4">
      <w:pPr>
        <w:numPr>
          <w:ilvl w:val="0"/>
          <w:numId w:val="6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282" w:author="Olesya Savelyeva" w:date="2022-08-09T10:21:00Z"/>
          <w:rFonts w:ascii="Times New Roman" w:eastAsia="Times New Roman" w:hAnsi="Times New Roman" w:cs="Times New Roman"/>
        </w:rPr>
      </w:pPr>
      <w:ins w:id="1283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8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углубления деструктивных процессов в экономике и снижения уровня</w:t>
        </w:r>
      </w:ins>
    </w:p>
    <w:p w:rsidR="00D1658D" w:rsidRPr="00FF7DF4" w:rsidRDefault="00FF7DF4">
      <w:pPr>
        <w:numPr>
          <w:ilvl w:val="0"/>
          <w:numId w:val="6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285" w:author="Olesya Savelyeva" w:date="2022-08-09T10:21:00Z"/>
          <w:rFonts w:ascii="Times New Roman" w:eastAsia="Times New Roman" w:hAnsi="Times New Roman" w:cs="Times New Roman"/>
        </w:rPr>
      </w:pPr>
      <w:ins w:id="1286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8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жизни;</w:t>
        </w:r>
      </w:ins>
    </w:p>
    <w:p w:rsidR="00D1658D" w:rsidRPr="00FF7DF4" w:rsidRDefault="00FF7DF4">
      <w:pPr>
        <w:numPr>
          <w:ilvl w:val="0"/>
          <w:numId w:val="6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288" w:author="Olesya Savelyeva" w:date="2022-08-09T10:21:00Z"/>
          <w:rFonts w:ascii="Times New Roman" w:eastAsia="Times New Roman" w:hAnsi="Times New Roman" w:cs="Times New Roman"/>
        </w:rPr>
      </w:pPr>
      <w:ins w:id="1289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9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деформации в общественном сознании определенной части населения,</w:t>
        </w:r>
      </w:ins>
    </w:p>
    <w:p w:rsidR="00D1658D" w:rsidRPr="00FF7DF4" w:rsidRDefault="00FF7DF4">
      <w:pPr>
        <w:numPr>
          <w:ilvl w:val="0"/>
          <w:numId w:val="6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291" w:author="Olesya Savelyeva" w:date="2022-08-09T10:21:00Z"/>
          <w:rFonts w:ascii="Times New Roman" w:eastAsia="Times New Roman" w:hAnsi="Times New Roman" w:cs="Times New Roman"/>
        </w:rPr>
      </w:pPr>
      <w:ins w:id="1292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9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падения уровня общей культуры и духовного обнищания;</w:t>
        </w:r>
      </w:ins>
    </w:p>
    <w:p w:rsidR="00D1658D" w:rsidRPr="00FF7DF4" w:rsidRDefault="00FF7DF4">
      <w:pPr>
        <w:numPr>
          <w:ilvl w:val="0"/>
          <w:numId w:val="6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after="160" w:line="297" w:lineRule="auto"/>
        <w:rPr>
          <w:ins w:id="1294" w:author="Olesya Savelyeva" w:date="2022-08-09T10:21:00Z"/>
          <w:rFonts w:ascii="Times New Roman" w:eastAsia="Times New Roman" w:hAnsi="Times New Roman" w:cs="Times New Roman"/>
        </w:rPr>
      </w:pPr>
      <w:ins w:id="1295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9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снижения роли государства (прежде всего образования и СМИ) в воспита­нии подрастающего поколения.</w:t>
        </w:r>
      </w:ins>
    </w:p>
    <w:p w:rsidR="00D1658D" w:rsidRPr="00FF7DF4" w:rsidRDefault="00FF7DF4">
      <w:pPr>
        <w:shd w:val="clear" w:color="auto" w:fill="FFFFFF"/>
        <w:spacing w:after="160" w:line="297" w:lineRule="auto"/>
        <w:ind w:left="120"/>
        <w:jc w:val="both"/>
        <w:rPr>
          <w:ins w:id="1297" w:author="Olesya Savelyeva" w:date="2022-08-09T10:21:00Z"/>
          <w:rFonts w:ascii="Times New Roman" w:eastAsia="Times New Roman" w:hAnsi="Times New Roman" w:cs="Times New Roman"/>
          <w:color w:val="191919"/>
          <w:sz w:val="23"/>
          <w:szCs w:val="23"/>
          <w:rPrChange w:id="1298" w:author="Olesya Savelyeva" w:date="2022-08-09T11:02:00Z">
            <w:rPr>
              <w:ins w:id="1299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300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0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Жизнеспособность человека в городской среде включает в себя не только умение защитить себя и своих близких, но и умение предвидеть и предотвратить опас­ные си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0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туации.</w:t>
        </w:r>
      </w:ins>
    </w:p>
    <w:p w:rsidR="00D1658D" w:rsidRPr="00FF7DF4" w:rsidRDefault="00FF7DF4">
      <w:pPr>
        <w:shd w:val="clear" w:color="auto" w:fill="FFFFFF"/>
        <w:spacing w:after="160" w:line="297" w:lineRule="auto"/>
        <w:ind w:left="120"/>
        <w:jc w:val="both"/>
        <w:rPr>
          <w:ins w:id="1303" w:author="Olesya Savelyeva" w:date="2022-08-09T10:21:00Z"/>
          <w:rFonts w:ascii="Times New Roman" w:eastAsia="Times New Roman" w:hAnsi="Times New Roman" w:cs="Times New Roman"/>
          <w:color w:val="191919"/>
          <w:sz w:val="23"/>
          <w:szCs w:val="23"/>
          <w:rPrChange w:id="1304" w:author="Olesya Savelyeva" w:date="2022-08-09T11:02:00Z">
            <w:rPr>
              <w:ins w:id="1305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306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0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Общие правила безопасного поведения в таких ситуациях состоят в следующем:</w:t>
        </w:r>
      </w:ins>
    </w:p>
    <w:p w:rsidR="00D1658D" w:rsidRPr="00FF7DF4" w:rsidRDefault="00FF7DF4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08" w:author="Olesya Savelyeva" w:date="2022-08-09T10:21:00Z"/>
          <w:rFonts w:ascii="Times New Roman" w:eastAsia="Times New Roman" w:hAnsi="Times New Roman" w:cs="Times New Roman"/>
        </w:rPr>
      </w:pPr>
      <w:ins w:id="1309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1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всегда будьте начеку и умейте распознавать источники опасности, чтобы не быть застигнутым врасплох;</w:t>
        </w:r>
      </w:ins>
    </w:p>
    <w:p w:rsidR="00D1658D" w:rsidRPr="00FF7DF4" w:rsidRDefault="00FF7DF4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11" w:author="Olesya Savelyeva" w:date="2022-08-09T10:21:00Z"/>
          <w:rFonts w:ascii="Times New Roman" w:eastAsia="Times New Roman" w:hAnsi="Times New Roman" w:cs="Times New Roman"/>
        </w:rPr>
      </w:pPr>
      <w:ins w:id="1312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1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старайтесь всегда находиться в хорошей физической форме и психологически 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1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будьте готовы к возможной опасной ситуации;</w:t>
        </w:r>
      </w:ins>
    </w:p>
    <w:p w:rsidR="00D1658D" w:rsidRPr="00FF7DF4" w:rsidRDefault="00FF7DF4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15" w:author="Olesya Savelyeva" w:date="2022-08-09T10:21:00Z"/>
          <w:rFonts w:ascii="Times New Roman" w:eastAsia="Times New Roman" w:hAnsi="Times New Roman" w:cs="Times New Roman"/>
        </w:rPr>
      </w:pPr>
      <w:ins w:id="1316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1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не падайте духом и в любой ситуации ищите выход;</w:t>
        </w:r>
      </w:ins>
    </w:p>
    <w:p w:rsidR="00D1658D" w:rsidRPr="00FF7DF4" w:rsidRDefault="00FF7DF4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18" w:author="Olesya Savelyeva" w:date="2022-08-09T10:21:00Z"/>
          <w:rFonts w:ascii="Times New Roman" w:eastAsia="Times New Roman" w:hAnsi="Times New Roman" w:cs="Times New Roman"/>
        </w:rPr>
      </w:pPr>
      <w:ins w:id="1319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2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постоянно имейте под рукой телефон ближайшего отделения милиции;</w:t>
        </w:r>
      </w:ins>
    </w:p>
    <w:p w:rsidR="00D1658D" w:rsidRPr="00FF7DF4" w:rsidRDefault="00FF7DF4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21" w:author="Olesya Savelyeva" w:date="2022-08-09T10:21:00Z"/>
          <w:rFonts w:ascii="Times New Roman" w:eastAsia="Times New Roman" w:hAnsi="Times New Roman" w:cs="Times New Roman"/>
        </w:rPr>
      </w:pPr>
      <w:ins w:id="1322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2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научитесь технике самообороны и при необходимости защищайте себя самым решительным образом;</w:t>
        </w:r>
      </w:ins>
    </w:p>
    <w:p w:rsidR="00D1658D" w:rsidRPr="00FF7DF4" w:rsidRDefault="00FF7DF4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24" w:author="Olesya Savelyeva" w:date="2022-08-09T10:21:00Z"/>
          <w:rFonts w:ascii="Times New Roman" w:eastAsia="Times New Roman" w:hAnsi="Times New Roman" w:cs="Times New Roman"/>
        </w:rPr>
      </w:pPr>
      <w:ins w:id="1325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2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lastRenderedPageBreak/>
          <w:t>не вст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2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упайте в контакт с незнакомыми людьми, особенно с теми, которые вызывают подозрение;</w:t>
        </w:r>
      </w:ins>
    </w:p>
    <w:p w:rsidR="00D1658D" w:rsidRPr="00FF7DF4" w:rsidRDefault="00FF7DF4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28" w:author="Olesya Savelyeva" w:date="2022-08-09T10:21:00Z"/>
          <w:rFonts w:ascii="Times New Roman" w:eastAsia="Times New Roman" w:hAnsi="Times New Roman" w:cs="Times New Roman"/>
        </w:rPr>
      </w:pPr>
      <w:ins w:id="1329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3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будьте особенно бдительны и внимательны в местах повышенной криминогенной опасности;</w:t>
        </w:r>
      </w:ins>
    </w:p>
    <w:p w:rsidR="00D1658D" w:rsidRPr="00FF7DF4" w:rsidRDefault="00FF7DF4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31" w:author="Olesya Savelyeva" w:date="2022-08-09T10:21:00Z"/>
          <w:rFonts w:ascii="Times New Roman" w:eastAsia="Times New Roman" w:hAnsi="Times New Roman" w:cs="Times New Roman"/>
        </w:rPr>
      </w:pPr>
      <w:ins w:id="1332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3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затрудняйте, насколько это возможно, действия злоумышленников, так как каждое препятст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3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вие ставит перед ними задачи и для их разрешения требуется время;</w:t>
        </w:r>
      </w:ins>
    </w:p>
    <w:p w:rsidR="00D1658D" w:rsidRPr="00FF7DF4" w:rsidRDefault="00FF7DF4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after="160" w:line="297" w:lineRule="auto"/>
        <w:rPr>
          <w:ins w:id="1335" w:author="Olesya Savelyeva" w:date="2022-08-09T10:21:00Z"/>
          <w:rFonts w:ascii="Times New Roman" w:eastAsia="Times New Roman" w:hAnsi="Times New Roman" w:cs="Times New Roman"/>
        </w:rPr>
      </w:pPr>
      <w:ins w:id="1336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3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старайтесь справиться с шоком и запомнить приметы преступников, направление их перемещения, транспорт, которым они пользовались, и сразу же сообщите в милицию.</w:t>
        </w:r>
      </w:ins>
    </w:p>
    <w:p w:rsidR="00D1658D" w:rsidRPr="00FF7DF4" w:rsidRDefault="00FF7DF4">
      <w:pPr>
        <w:shd w:val="clear" w:color="auto" w:fill="FFFFFF"/>
        <w:spacing w:after="160" w:line="297" w:lineRule="auto"/>
        <w:ind w:left="120"/>
        <w:jc w:val="both"/>
        <w:rPr>
          <w:ins w:id="1338" w:author="Olesya Savelyeva" w:date="2022-08-09T10:21:00Z"/>
          <w:rFonts w:ascii="Times New Roman" w:eastAsia="Times New Roman" w:hAnsi="Times New Roman" w:cs="Times New Roman"/>
          <w:color w:val="191919"/>
          <w:sz w:val="23"/>
          <w:szCs w:val="23"/>
          <w:rPrChange w:id="1339" w:author="Olesya Savelyeva" w:date="2022-08-09T11:02:00Z">
            <w:rPr>
              <w:ins w:id="1340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341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4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Выделяют следующие виды криминальных ситуаций:</w:t>
        </w:r>
      </w:ins>
    </w:p>
    <w:p w:rsidR="00D1658D" w:rsidRPr="00FF7DF4" w:rsidRDefault="00FF7DF4">
      <w:pPr>
        <w:numPr>
          <w:ilvl w:val="0"/>
          <w:numId w:val="3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43" w:author="Olesya Savelyeva" w:date="2022-08-09T10:21:00Z"/>
          <w:rFonts w:ascii="Times New Roman" w:eastAsia="Times New Roman" w:hAnsi="Times New Roman" w:cs="Times New Roman"/>
        </w:rPr>
      </w:pPr>
      <w:ins w:id="1344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4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террористический акт (теракт);</w:t>
        </w:r>
      </w:ins>
    </w:p>
    <w:p w:rsidR="00D1658D" w:rsidRPr="00FF7DF4" w:rsidRDefault="00FF7DF4">
      <w:pPr>
        <w:numPr>
          <w:ilvl w:val="0"/>
          <w:numId w:val="3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46" w:author="Olesya Savelyeva" w:date="2022-08-09T10:21:00Z"/>
          <w:rFonts w:ascii="Times New Roman" w:eastAsia="Times New Roman" w:hAnsi="Times New Roman" w:cs="Times New Roman"/>
        </w:rPr>
      </w:pPr>
      <w:ins w:id="1347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4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ограбление, разбой;</w:t>
        </w:r>
      </w:ins>
    </w:p>
    <w:p w:rsidR="00D1658D" w:rsidRPr="00FF7DF4" w:rsidRDefault="00FF7DF4">
      <w:pPr>
        <w:numPr>
          <w:ilvl w:val="0"/>
          <w:numId w:val="3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49" w:author="Olesya Savelyeva" w:date="2022-08-09T10:21:00Z"/>
          <w:rFonts w:ascii="Times New Roman" w:eastAsia="Times New Roman" w:hAnsi="Times New Roman" w:cs="Times New Roman"/>
        </w:rPr>
      </w:pPr>
      <w:ins w:id="1350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5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нападение (с целью избиения, убийства, унижения);</w:t>
        </w:r>
      </w:ins>
    </w:p>
    <w:p w:rsidR="00D1658D" w:rsidRPr="00FF7DF4" w:rsidRDefault="00FF7DF4">
      <w:pPr>
        <w:numPr>
          <w:ilvl w:val="0"/>
          <w:numId w:val="3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52" w:author="Olesya Savelyeva" w:date="2022-08-09T10:21:00Z"/>
          <w:rFonts w:ascii="Times New Roman" w:eastAsia="Times New Roman" w:hAnsi="Times New Roman" w:cs="Times New Roman"/>
        </w:rPr>
      </w:pPr>
      <w:ins w:id="1353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5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изнасилование;</w:t>
        </w:r>
      </w:ins>
    </w:p>
    <w:p w:rsidR="00D1658D" w:rsidRPr="00FF7DF4" w:rsidRDefault="00FF7DF4">
      <w:pPr>
        <w:numPr>
          <w:ilvl w:val="0"/>
          <w:numId w:val="3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after="160" w:line="297" w:lineRule="auto"/>
        <w:rPr>
          <w:ins w:id="1355" w:author="Olesya Savelyeva" w:date="2022-08-09T10:21:00Z"/>
          <w:rFonts w:ascii="Times New Roman" w:eastAsia="Times New Roman" w:hAnsi="Times New Roman" w:cs="Times New Roman"/>
        </w:rPr>
      </w:pPr>
      <w:ins w:id="1356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5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похищение.</w:t>
        </w:r>
      </w:ins>
    </w:p>
    <w:p w:rsidR="00D1658D" w:rsidRPr="00FF7DF4" w:rsidRDefault="00FF7DF4">
      <w:pPr>
        <w:shd w:val="clear" w:color="auto" w:fill="FFFFFF"/>
        <w:spacing w:after="160" w:line="297" w:lineRule="auto"/>
        <w:ind w:left="120"/>
        <w:jc w:val="both"/>
        <w:rPr>
          <w:ins w:id="1358" w:author="Olesya Savelyeva" w:date="2022-08-09T10:21:00Z"/>
          <w:rFonts w:ascii="Times New Roman" w:eastAsia="Times New Roman" w:hAnsi="Times New Roman" w:cs="Times New Roman"/>
          <w:color w:val="191919"/>
          <w:sz w:val="23"/>
          <w:szCs w:val="23"/>
          <w:rPrChange w:id="1359" w:author="Olesya Savelyeva" w:date="2022-08-09T11:02:00Z">
            <w:rPr>
              <w:ins w:id="1360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361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6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Решение </w:t>
        </w:r>
        <w:proofErr w:type="gramStart"/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6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вопроса :</w:t>
        </w:r>
        <w:proofErr w:type="gramEnd"/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64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65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6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Повышение лояльности к правоохранительным органам;</w:t>
        </w:r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67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68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6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Инфографика и </w:t>
        </w:r>
        <w:proofErr w:type="gramStart"/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7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ролики  со</w:t>
        </w:r>
        <w:proofErr w:type="gramEnd"/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7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случаями и как вести в подобных ситуациях;</w:t>
        </w:r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72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73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7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Усиление профилактики среди молодежи;</w:t>
        </w:r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75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76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7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Создание патриотических сообществ с охраной порядка;</w:t>
        </w:r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78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79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8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Закупка дополнительного видео оборудования для фиксирования случаев;</w:t>
        </w:r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81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82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8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Закупка программного обеспе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8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чения с функцией распознавания </w:t>
        </w:r>
        <w:proofErr w:type="spellStart"/>
        <w:proofErr w:type="gramStart"/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8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лиц,номеров</w:t>
        </w:r>
        <w:proofErr w:type="spellEnd"/>
        <w:proofErr w:type="gramEnd"/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8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машин.;</w:t>
        </w:r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87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88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8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 выходные и праздничные дни усиление внимания среди местного населения и правоохранительных органов;</w:t>
        </w:r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90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91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9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Уроки самообороны среди женщин и пенсионеров;</w:t>
        </w:r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93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94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9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Вовлечение нарушителей в общественную работу по благоустр</w:t>
        </w:r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9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ойству города;</w:t>
        </w:r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97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98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9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Введение штрафов за ложные вызовы.</w:t>
        </w:r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400" w:author="Olesya Savelyeva" w:date="2022-08-09T10:21:00Z"/>
          <w:sz w:val="21"/>
          <w:szCs w:val="21"/>
        </w:rPr>
      </w:pPr>
      <w:ins w:id="1401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40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Программы смарт парковки </w:t>
        </w:r>
      </w:ins>
    </w:p>
    <w:p w:rsidR="00D1658D" w:rsidRPr="00FF7DF4" w:rsidRDefault="00FF7DF4">
      <w:pPr>
        <w:numPr>
          <w:ilvl w:val="0"/>
          <w:numId w:val="5"/>
        </w:numPr>
        <w:shd w:val="clear" w:color="auto" w:fill="FFFFFF"/>
        <w:spacing w:after="160" w:line="297" w:lineRule="auto"/>
        <w:jc w:val="both"/>
        <w:rPr>
          <w:ins w:id="1403" w:author="Olesya Savelyeva" w:date="2022-08-09T10:21:00Z"/>
          <w:sz w:val="21"/>
          <w:szCs w:val="21"/>
        </w:rPr>
      </w:pPr>
      <w:ins w:id="1404" w:author="Olesya Savelyeva" w:date="2022-08-09T10:21:00Z">
        <w:r w:rsidRPr="00FF7DF4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40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Разработка информационной системы «Единая карта жителя и гостя города»</w:t>
        </w:r>
      </w:ins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406" w:author="Olesya Savelyeva" w:date="2022-08-09T11:02:00Z">
            <w:rPr>
              <w:color w:val="191919"/>
              <w:sz w:val="23"/>
              <w:szCs w:val="23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07" w:author="Olesya Savelyeva" w:date="2022-08-09T10:39:00Z"/>
          <w:rFonts w:ascii="Times New Roman" w:eastAsia="Times New Roman" w:hAnsi="Times New Roman" w:cs="Times New Roman"/>
          <w:b/>
          <w:color w:val="191919"/>
          <w:sz w:val="23"/>
          <w:szCs w:val="23"/>
          <w:rPrChange w:id="1408" w:author="Olesya Savelyeva" w:date="2022-08-09T11:02:00Z">
            <w:rPr>
              <w:ins w:id="1409" w:author="Olesya Savelyeva" w:date="2022-08-09T10:39:00Z"/>
              <w:color w:val="191919"/>
              <w:sz w:val="23"/>
              <w:szCs w:val="23"/>
            </w:rPr>
          </w:rPrChange>
        </w:rPr>
      </w:pPr>
      <w:ins w:id="1410" w:author="Olesya Savelyeva" w:date="2022-08-09T10:39:00Z">
        <w:r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rPrChange w:id="1411" w:author="Olesya Savelyeva" w:date="2022-08-09T11:02:00Z">
              <w:rPr>
                <w:color w:val="191919"/>
                <w:sz w:val="23"/>
                <w:szCs w:val="23"/>
              </w:rPr>
            </w:rPrChange>
          </w:rPr>
          <w:t>Противодействие Пожарам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412" w:author="Olesya Savelyeva" w:date="2022-08-09T11:02:00Z">
            <w:rPr>
              <w:color w:val="191919"/>
              <w:sz w:val="25"/>
              <w:szCs w:val="25"/>
            </w:rPr>
          </w:rPrChange>
        </w:rPr>
      </w:pPr>
      <w:ins w:id="1413" w:author="Olesya Savelyeva" w:date="2022-08-09T10:39:00Z">
        <w:r>
          <w:rPr>
            <w:noProof/>
            <w:color w:val="191919"/>
            <w:sz w:val="23"/>
            <w:szCs w:val="23"/>
          </w:rPr>
          <w:lastRenderedPageBreak/>
          <w:drawing>
            <wp:inline distT="114300" distB="114300" distL="114300" distR="114300">
              <wp:extent cx="5731200" cy="3098800"/>
              <wp:effectExtent l="0" t="0" r="0" b="0"/>
              <wp:docPr id="12" name="image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.png"/>
                      <pic:cNvPicPr preferRelativeResize="0"/>
                    </pic:nvPicPr>
                    <pic:blipFill>
                      <a:blip r:embed="rId1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14" w:author="Olesya Savelyeva" w:date="2022-08-10T04:34:00Z"/>
          <w:rFonts w:ascii="Times New Roman" w:eastAsia="Times New Roman" w:hAnsi="Times New Roman" w:cs="Times New Roman"/>
          <w:b/>
          <w:color w:val="191919"/>
          <w:sz w:val="25"/>
          <w:szCs w:val="25"/>
          <w:rPrChange w:id="1415" w:author="Olesya Savelyeva" w:date="2022-08-09T11:02:00Z">
            <w:rPr>
              <w:ins w:id="1416" w:author="Olesya Savelyeva" w:date="2022-08-10T04:34:00Z"/>
              <w:color w:val="191919"/>
              <w:sz w:val="25"/>
              <w:szCs w:val="25"/>
            </w:rPr>
          </w:rPrChange>
        </w:rPr>
      </w:pPr>
      <w:ins w:id="1417" w:author="Olesya Savelyeva" w:date="2022-08-10T04:34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41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Пожар в жилом здании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19" w:author="Olesya Savelyeva" w:date="2022-08-10T04:34:00Z"/>
          <w:rFonts w:ascii="Times New Roman" w:eastAsia="Times New Roman" w:hAnsi="Times New Roman" w:cs="Times New Roman"/>
          <w:b/>
          <w:color w:val="191919"/>
          <w:sz w:val="25"/>
          <w:szCs w:val="25"/>
          <w:rPrChange w:id="1420" w:author="Olesya Savelyeva" w:date="2022-08-09T11:02:00Z">
            <w:rPr>
              <w:ins w:id="1421" w:author="Olesya Savelyeva" w:date="2022-08-10T04:34:00Z"/>
              <w:color w:val="191919"/>
              <w:sz w:val="25"/>
              <w:szCs w:val="25"/>
            </w:rPr>
          </w:rPrChange>
        </w:rPr>
      </w:pPr>
      <w:ins w:id="1422" w:author="Olesya Savelyeva" w:date="2022-08-10T04:34:00Z">
        <w:r>
          <w:rPr>
            <w:noProof/>
            <w:color w:val="191919"/>
            <w:sz w:val="25"/>
            <w:szCs w:val="25"/>
          </w:rPr>
          <w:drawing>
            <wp:inline distT="114300" distB="114300" distL="114300" distR="114300">
              <wp:extent cx="5731200" cy="3098800"/>
              <wp:effectExtent l="0" t="0" r="0" b="0"/>
              <wp:docPr id="1" name="image1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4.png"/>
                      <pic:cNvPicPr preferRelativeResize="0"/>
                    </pic:nvPicPr>
                    <pic:blipFill>
                      <a:blip r:embed="rId1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23" w:author="Olesya Savelyeva" w:date="2022-08-10T04:34:00Z"/>
          <w:rFonts w:ascii="Times New Roman" w:eastAsia="Times New Roman" w:hAnsi="Times New Roman" w:cs="Times New Roman"/>
          <w:b/>
          <w:color w:val="191919"/>
          <w:sz w:val="25"/>
          <w:szCs w:val="25"/>
          <w:rPrChange w:id="1424" w:author="Olesya Savelyeva" w:date="2022-08-09T11:02:00Z">
            <w:rPr>
              <w:ins w:id="1425" w:author="Olesya Savelyeva" w:date="2022-08-10T04:34:00Z"/>
              <w:color w:val="191919"/>
              <w:sz w:val="25"/>
              <w:szCs w:val="25"/>
            </w:rPr>
          </w:rPrChange>
        </w:rPr>
      </w:pPr>
      <w:ins w:id="1426" w:author="Olesya Savelyeva" w:date="2022-08-10T04:34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42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Пожар ландшафтный</w:t>
        </w:r>
      </w:ins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ins w:id="1428" w:author="Olesya Savelyeva" w:date="2022-08-10T04:34:00Z"/>
          <w:rFonts w:ascii="Times New Roman" w:eastAsia="Times New Roman" w:hAnsi="Times New Roman" w:cs="Times New Roman"/>
          <w:b/>
          <w:color w:val="191919"/>
          <w:sz w:val="25"/>
          <w:szCs w:val="25"/>
          <w:rPrChange w:id="1429" w:author="Olesya Savelyeva" w:date="2022-08-09T11:02:00Z">
            <w:rPr>
              <w:ins w:id="1430" w:author="Olesya Savelyeva" w:date="2022-08-10T04:34:00Z"/>
              <w:color w:val="191919"/>
              <w:sz w:val="25"/>
              <w:szCs w:val="25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31" w:author="Olesya Savelyeva" w:date="2022-08-09T11:02:00Z">
            <w:rPr>
              <w:color w:val="191919"/>
              <w:sz w:val="25"/>
              <w:szCs w:val="25"/>
            </w:rPr>
          </w:rPrChange>
        </w:rPr>
      </w:pPr>
      <w:ins w:id="1432" w:author="Olesya Savelyeva" w:date="2022-08-10T04:34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43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Решение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34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35" w:author="Olesya Savelyeva" w:date="2022-08-09T11:02:00Z">
            <w:rPr>
              <w:ins w:id="1436" w:author="Olesya Savelyeva" w:date="2022-08-09T10:42:00Z"/>
              <w:color w:val="191919"/>
              <w:sz w:val="25"/>
              <w:szCs w:val="25"/>
            </w:rPr>
          </w:rPrChange>
        </w:rPr>
      </w:pPr>
      <w:ins w:id="1437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3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-Программа останови огонь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39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40" w:author="Olesya Savelyeva" w:date="2022-08-09T11:02:00Z">
            <w:rPr>
              <w:ins w:id="1441" w:author="Olesya Savelyeva" w:date="2022-08-09T10:42:00Z"/>
              <w:color w:val="191919"/>
              <w:sz w:val="25"/>
              <w:szCs w:val="25"/>
            </w:rPr>
          </w:rPrChange>
        </w:rPr>
      </w:pPr>
      <w:ins w:id="1442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4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4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Информационное информирование населения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45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46" w:author="Olesya Savelyeva" w:date="2022-08-09T11:02:00Z">
            <w:rPr>
              <w:ins w:id="1447" w:author="Olesya Savelyeva" w:date="2022-08-09T10:42:00Z"/>
              <w:color w:val="191919"/>
              <w:sz w:val="25"/>
              <w:szCs w:val="25"/>
            </w:rPr>
          </w:rPrChange>
        </w:rPr>
      </w:pPr>
      <w:ins w:id="1448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4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-Мониторинг и прогнозирование пожаров с помощью нейронных сетей при помощи датчиков тепла и спутников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50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51" w:author="Olesya Savelyeva" w:date="2022-08-09T11:02:00Z">
            <w:rPr>
              <w:ins w:id="1452" w:author="Olesya Savelyeva" w:date="2022-08-09T10:42:00Z"/>
              <w:color w:val="191919"/>
              <w:sz w:val="25"/>
              <w:szCs w:val="25"/>
            </w:rPr>
          </w:rPrChange>
        </w:rPr>
      </w:pPr>
      <w:ins w:id="1453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5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-Закупка своевременно расходного материала для тушения пожаров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55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56" w:author="Olesya Savelyeva" w:date="2022-08-09T11:02:00Z">
            <w:rPr>
              <w:ins w:id="1457" w:author="Olesya Savelyeva" w:date="2022-08-09T10:42:00Z"/>
              <w:color w:val="191919"/>
              <w:sz w:val="25"/>
              <w:szCs w:val="25"/>
            </w:rPr>
          </w:rPrChange>
        </w:rPr>
      </w:pPr>
      <w:ins w:id="1458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5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lastRenderedPageBreak/>
          <w:t>-Рейды по нарушителям безопасности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60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61" w:author="Olesya Savelyeva" w:date="2022-08-09T11:02:00Z">
            <w:rPr>
              <w:ins w:id="1462" w:author="Olesya Savelyeva" w:date="2022-08-09T10:42:00Z"/>
              <w:color w:val="191919"/>
              <w:sz w:val="25"/>
              <w:szCs w:val="25"/>
            </w:rPr>
          </w:rPrChange>
        </w:rPr>
      </w:pPr>
      <w:ins w:id="1463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6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-Проверки электропроводок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65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66" w:author="Olesya Savelyeva" w:date="2022-08-09T11:02:00Z">
            <w:rPr>
              <w:ins w:id="1467" w:author="Olesya Savelyeva" w:date="2022-08-09T10:42:00Z"/>
              <w:color w:val="191919"/>
              <w:sz w:val="25"/>
              <w:szCs w:val="25"/>
            </w:rPr>
          </w:rPrChange>
        </w:rPr>
      </w:pPr>
      <w:ins w:id="1468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6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-Проверка заброшенных зданий на предметы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7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возгараний</w:t>
        </w:r>
        <w:proofErr w:type="spellEnd"/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71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72" w:author="Olesya Savelyeva" w:date="2022-08-09T11:02:00Z">
            <w:rPr>
              <w:ins w:id="1473" w:author="Olesya Savelyeva" w:date="2022-08-09T10:42:00Z"/>
              <w:color w:val="191919"/>
              <w:sz w:val="25"/>
              <w:szCs w:val="25"/>
            </w:rPr>
          </w:rPrChange>
        </w:rPr>
      </w:pPr>
      <w:ins w:id="1474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7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-НАСА предоставляет данные о различных вещах, от погоды и климата до солнечных вспышек и лесных пожаров. Эти данные оплачиваются налогоплательщиками и являются бесплатными для ис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7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пользования. Недостающий компонент </w:t>
        </w:r>
        <w:proofErr w:type="gram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7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 это</w:t>
        </w:r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7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машинное обучение, которое может собирать данные и обучать модель для прогнозирования одной из характеристик набора данных. Для этого примера мы возьмем данные о лесных пожарах и построим модель, которая может прогн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7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озировать интенсивность пожара на основе широты и долготы.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480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81" w:author="Olesya Savelyeva" w:date="2022-08-09T11:02:00Z">
            <w:rPr>
              <w:ins w:id="1482" w:author="Olesya Savelyeva" w:date="2022-08-09T10:42:00Z"/>
              <w:color w:val="191919"/>
              <w:sz w:val="25"/>
              <w:szCs w:val="25"/>
            </w:rPr>
          </w:rPrChange>
        </w:rPr>
      </w:pPr>
      <w:ins w:id="1483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8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 Используйте машинное обучение для обучения модели.</w:t>
        </w:r>
      </w:ins>
    </w:p>
    <w:p w:rsidR="00D1658D" w:rsidRDefault="00FF7DF4">
      <w:pPr>
        <w:numPr>
          <w:ilvl w:val="0"/>
          <w:numId w:val="2"/>
        </w:numPr>
        <w:shd w:val="clear" w:color="auto" w:fill="FFFFFF"/>
        <w:spacing w:before="60" w:line="297" w:lineRule="auto"/>
        <w:rPr>
          <w:ins w:id="1485" w:author="Olesya Savelyeva" w:date="2022-08-09T10:42:00Z"/>
        </w:rPr>
      </w:pPr>
      <w:ins w:id="1486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8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Соберите данные от НАСА о лесных пожарах.</w:t>
        </w:r>
      </w:ins>
    </w:p>
    <w:p w:rsidR="00D1658D" w:rsidRDefault="00FF7DF4">
      <w:pPr>
        <w:numPr>
          <w:ilvl w:val="0"/>
          <w:numId w:val="2"/>
        </w:numPr>
        <w:shd w:val="clear" w:color="auto" w:fill="FFFFFF"/>
        <w:spacing w:line="297" w:lineRule="auto"/>
        <w:rPr>
          <w:ins w:id="1488" w:author="Olesya Savelyeva" w:date="2022-08-09T10:42:00Z"/>
        </w:rPr>
      </w:pPr>
      <w:ins w:id="1489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9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Создайте прогноз интенсивности лесных пожаров на основе широты и долготы.</w:t>
        </w:r>
      </w:ins>
    </w:p>
    <w:p w:rsidR="00D1658D" w:rsidRDefault="00FF7DF4">
      <w:pPr>
        <w:numPr>
          <w:ilvl w:val="0"/>
          <w:numId w:val="2"/>
        </w:numPr>
        <w:shd w:val="clear" w:color="auto" w:fill="FFFFFF"/>
        <w:spacing w:line="297" w:lineRule="auto"/>
        <w:rPr>
          <w:ins w:id="1491" w:author="Olesya Savelyeva" w:date="2022-08-09T10:42:00Z"/>
        </w:rPr>
      </w:pPr>
      <w:ins w:id="1492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9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Создать Node.js сервер, кото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9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рый может использовать службу машинного обучения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9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Watson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9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для прогнозирования интенсивности лесных пожаров.</w:t>
        </w:r>
      </w:ins>
    </w:p>
    <w:p w:rsidR="00D1658D" w:rsidRDefault="00D1658D">
      <w:pPr>
        <w:numPr>
          <w:ilvl w:val="0"/>
          <w:numId w:val="2"/>
        </w:numPr>
        <w:shd w:val="clear" w:color="auto" w:fill="FFFFFF"/>
        <w:spacing w:after="240" w:line="297" w:lineRule="auto"/>
        <w:rPr>
          <w:ins w:id="1497" w:author="Olesya Savelyeva" w:date="2022-08-09T10:42:00Z"/>
          <w:color w:val="24292F"/>
          <w:sz w:val="24"/>
          <w:szCs w:val="24"/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98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99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500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01" w:author="Olesya Savelyeva" w:date="2022-08-09T11:02:00Z">
            <w:rPr>
              <w:ins w:id="1502" w:author="Olesya Savelyeva" w:date="2022-08-09T12:54:00Z"/>
              <w:color w:val="191919"/>
              <w:sz w:val="25"/>
              <w:szCs w:val="25"/>
            </w:rPr>
          </w:rPrChange>
        </w:rPr>
      </w:pPr>
      <w:ins w:id="1503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0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Решение проблем ЖКХ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505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06" w:author="Olesya Savelyeva" w:date="2022-08-09T11:02:00Z">
            <w:rPr>
              <w:ins w:id="1507" w:author="Olesya Savelyeva" w:date="2022-08-09T12:54:00Z"/>
              <w:color w:val="191919"/>
              <w:sz w:val="25"/>
              <w:szCs w:val="25"/>
            </w:rPr>
          </w:rPrChange>
        </w:rPr>
      </w:pPr>
      <w:ins w:id="1508" w:author="Olesya Savelyeva" w:date="2022-08-09T12:54:00Z">
        <w:r>
          <w:rPr>
            <w:noProof/>
            <w:color w:val="191919"/>
            <w:sz w:val="25"/>
            <w:szCs w:val="25"/>
          </w:rPr>
          <w:drawing>
            <wp:inline distT="114300" distB="114300" distL="114300" distR="114300">
              <wp:extent cx="5731200" cy="3098800"/>
              <wp:effectExtent l="0" t="0" r="0" b="0"/>
              <wp:docPr id="8" name="image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6.png"/>
                      <pic:cNvPicPr preferRelativeResize="0"/>
                    </pic:nvPicPr>
                    <pic:blipFill>
                      <a:blip r:embed="rId1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509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10" w:author="Olesya Savelyeva" w:date="2022-08-09T11:02:00Z">
            <w:rPr>
              <w:ins w:id="1511" w:author="Olesya Savelyeva" w:date="2022-08-09T12:54:00Z"/>
              <w:color w:val="191919"/>
              <w:sz w:val="25"/>
              <w:szCs w:val="25"/>
            </w:rPr>
          </w:rPrChange>
        </w:rPr>
      </w:pPr>
      <w:ins w:id="1512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1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Снежные заносы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514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15" w:author="Olesya Savelyeva" w:date="2022-08-09T11:02:00Z">
            <w:rPr>
              <w:ins w:id="1516" w:author="Olesya Savelyeva" w:date="2022-08-09T12:54:00Z"/>
              <w:color w:val="191919"/>
              <w:sz w:val="25"/>
              <w:szCs w:val="25"/>
            </w:rPr>
          </w:rPrChange>
        </w:rPr>
      </w:pPr>
      <w:ins w:id="1517" w:author="Olesya Savelyeva" w:date="2022-08-09T12:54:00Z">
        <w:r>
          <w:rPr>
            <w:noProof/>
            <w:color w:val="191919"/>
            <w:sz w:val="25"/>
            <w:szCs w:val="25"/>
          </w:rPr>
          <w:lastRenderedPageBreak/>
          <w:drawing>
            <wp:inline distT="114300" distB="114300" distL="114300" distR="114300">
              <wp:extent cx="5731200" cy="3098800"/>
              <wp:effectExtent l="0" t="0" r="0" b="0"/>
              <wp:docPr id="5" name="image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/>
                      <pic:cNvPicPr preferRelativeResize="0"/>
                    </pic:nvPicPr>
                    <pic:blipFill>
                      <a:blip r:embed="rId1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518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19" w:author="Olesya Savelyeva" w:date="2022-08-09T11:02:00Z">
            <w:rPr>
              <w:ins w:id="1520" w:author="Olesya Savelyeva" w:date="2022-08-09T12:54:00Z"/>
              <w:color w:val="191919"/>
              <w:sz w:val="25"/>
              <w:szCs w:val="25"/>
            </w:rPr>
          </w:rPrChange>
        </w:rPr>
      </w:pPr>
      <w:ins w:id="1521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2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Гололёд</w:t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523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24" w:author="Olesya Savelyeva" w:date="2022-08-09T11:02:00Z">
            <w:rPr>
              <w:ins w:id="1525" w:author="Olesya Savelyeva" w:date="2022-08-09T12:54:00Z"/>
              <w:color w:val="191919"/>
              <w:sz w:val="25"/>
              <w:szCs w:val="25"/>
            </w:rPr>
          </w:rPrChange>
        </w:rPr>
      </w:pPr>
      <w:ins w:id="1526" w:author="Olesya Savelyeva" w:date="2022-08-09T12:54:00Z">
        <w:r>
          <w:rPr>
            <w:noProof/>
            <w:color w:val="191919"/>
            <w:sz w:val="25"/>
            <w:szCs w:val="25"/>
          </w:rPr>
          <w:drawing>
            <wp:inline distT="114300" distB="114300" distL="114300" distR="114300">
              <wp:extent cx="5731200" cy="3098800"/>
              <wp:effectExtent l="0" t="0" r="0" b="0"/>
              <wp:docPr id="11" name="image1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0.png"/>
                      <pic:cNvPicPr preferRelativeResize="0"/>
                    </pic:nvPicPr>
                    <pic:blipFill>
                      <a:blip r:embed="rId1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ins w:id="1527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28" w:author="Olesya Savelyeva" w:date="2022-08-09T11:02:00Z">
            <w:rPr>
              <w:ins w:id="1529" w:author="Olesya Savelyeva" w:date="2022-08-09T12:54:00Z"/>
              <w:color w:val="191919"/>
              <w:sz w:val="25"/>
              <w:szCs w:val="25"/>
            </w:rPr>
          </w:rPrChange>
        </w:rPr>
      </w:pPr>
      <w:ins w:id="1530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3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Газоснабжение</w:t>
        </w:r>
      </w:ins>
    </w:p>
    <w:p w:rsidR="00D1658D" w:rsidRPr="00D1658D" w:rsidRDefault="00FF7DF4">
      <w:pPr>
        <w:shd w:val="clear" w:color="auto" w:fill="FFFFFF"/>
        <w:spacing w:after="240" w:line="297" w:lineRule="auto"/>
        <w:jc w:val="both"/>
        <w:rPr>
          <w:ins w:id="1532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33" w:author="Olesya Savelyeva" w:date="2022-08-09T11:02:00Z">
            <w:rPr>
              <w:ins w:id="1534" w:author="Olesya Savelyeva" w:date="2022-08-09T12:54:00Z"/>
              <w:color w:val="191919"/>
              <w:sz w:val="25"/>
              <w:szCs w:val="25"/>
            </w:rPr>
          </w:rPrChange>
        </w:rPr>
      </w:pPr>
      <w:ins w:id="1535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3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3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Эмулятор для визуального отображения текущего и прогнозного состояния различных объектов (зданий, сооружений) в различных аспектах-срезах (температура, освещённость,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3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ресурсопотребление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3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). Область дальнейшего использования: интеллектуальные системы управлени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я зданиями и сооружениями.</w:t>
        </w:r>
      </w:ins>
    </w:p>
    <w:p w:rsidR="00D1658D" w:rsidRPr="00D1658D" w:rsidRDefault="00FF7DF4">
      <w:pPr>
        <w:shd w:val="clear" w:color="auto" w:fill="FFFFFF"/>
        <w:spacing w:after="240" w:line="297" w:lineRule="auto"/>
        <w:jc w:val="both"/>
        <w:rPr>
          <w:ins w:id="1541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42" w:author="Olesya Savelyeva" w:date="2022-08-09T11:02:00Z">
            <w:rPr>
              <w:ins w:id="1543" w:author="Olesya Savelyeva" w:date="2022-08-09T12:54:00Z"/>
              <w:color w:val="191919"/>
              <w:sz w:val="25"/>
              <w:szCs w:val="25"/>
            </w:rPr>
          </w:rPrChange>
        </w:rPr>
      </w:pPr>
      <w:ins w:id="1544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-Построение электронной карты с актуальной количественной информацией о выпавших </w:t>
        </w:r>
        <w:proofErr w:type="spellStart"/>
        <w:proofErr w:type="gram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осадках.Уборка</w:t>
        </w:r>
        <w:proofErr w:type="spellEnd"/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дорог в зимнее время зачастую планируется заранее или выполняется в определенном порядке без корректировки по погодным условиям. Это 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приводит к заторам и пробкам на трассах и городских </w:t>
        </w:r>
        <w:proofErr w:type="spellStart"/>
        <w:proofErr w:type="gram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улицах.Построение</w:t>
        </w:r>
        <w:proofErr w:type="spellEnd"/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5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5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lastRenderedPageBreak/>
          <w:t>электронной карты с актуальной количественной информацией о выпавших осадках на основе данных открытых интернет-ресурсов (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5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метеорадары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5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и метеорологические станции) поможет в принятии реше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5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ний о формировании маршрутов уборочной техники.</w:t>
        </w:r>
      </w:ins>
    </w:p>
    <w:p w:rsidR="00D1658D" w:rsidRPr="00D1658D" w:rsidRDefault="00FF7DF4">
      <w:pPr>
        <w:shd w:val="clear" w:color="auto" w:fill="FFFFFF"/>
        <w:spacing w:after="240" w:line="297" w:lineRule="auto"/>
        <w:jc w:val="both"/>
        <w:rPr>
          <w:ins w:id="1555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56" w:author="Olesya Savelyeva" w:date="2022-08-09T11:02:00Z">
            <w:rPr>
              <w:ins w:id="1557" w:author="Olesya Savelyeva" w:date="2022-08-09T12:54:00Z"/>
              <w:color w:val="191919"/>
              <w:sz w:val="25"/>
              <w:szCs w:val="25"/>
            </w:rPr>
          </w:rPrChange>
        </w:rPr>
      </w:pPr>
      <w:ins w:id="1558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5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-Установка датчиков заполнения баков для мусора</w:t>
        </w:r>
      </w:ins>
    </w:p>
    <w:p w:rsidR="00D1658D" w:rsidRPr="00D1658D" w:rsidRDefault="00FF7DF4">
      <w:pPr>
        <w:shd w:val="clear" w:color="auto" w:fill="FFFFFF"/>
        <w:spacing w:after="240" w:line="297" w:lineRule="auto"/>
        <w:jc w:val="both"/>
        <w:rPr>
          <w:ins w:id="1560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61" w:author="Olesya Savelyeva" w:date="2022-08-09T11:02:00Z">
            <w:rPr>
              <w:ins w:id="1562" w:author="Olesya Savelyeva" w:date="2022-08-09T12:54:00Z"/>
              <w:color w:val="191919"/>
              <w:sz w:val="25"/>
              <w:szCs w:val="25"/>
            </w:rPr>
          </w:rPrChange>
        </w:rPr>
      </w:pPr>
      <w:ins w:id="1563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6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-Интерактивная карта на которой будут все </w:t>
        </w:r>
        <w:proofErr w:type="gram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6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локации ,</w:t>
        </w:r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6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жители смогут указывать проблематику , УК и ЖКХ будут быстро реагировать на то что указали жители</w:t>
        </w:r>
      </w:ins>
    </w:p>
    <w:p w:rsidR="00D1658D" w:rsidRPr="00D1658D" w:rsidRDefault="00FF7DF4">
      <w:pPr>
        <w:shd w:val="clear" w:color="auto" w:fill="FFFFFF"/>
        <w:spacing w:after="240" w:line="297" w:lineRule="auto"/>
        <w:jc w:val="both"/>
        <w:rPr>
          <w:ins w:id="1567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68" w:author="Olesya Savelyeva" w:date="2022-08-09T11:02:00Z">
            <w:rPr>
              <w:ins w:id="1569" w:author="Olesya Savelyeva" w:date="2022-08-09T12:54:00Z"/>
              <w:color w:val="191919"/>
              <w:sz w:val="25"/>
              <w:szCs w:val="25"/>
            </w:rPr>
          </w:rPrChange>
        </w:rPr>
      </w:pPr>
      <w:ins w:id="1570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7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7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Геолокация. Городское планирование и работа служб требует актуальной информации о местоположении объектов.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7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Геопространственные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7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технологии собирают и анализируют такие данные. 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575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76" w:author="Olesya Savelyeva" w:date="2022-08-09T11:02:00Z">
            <w:rPr>
              <w:ins w:id="1577" w:author="Olesya Savelyeva" w:date="2022-08-09T12:54:00Z"/>
              <w:color w:val="191919"/>
              <w:sz w:val="25"/>
              <w:szCs w:val="25"/>
            </w:rPr>
          </w:rPrChange>
        </w:rPr>
      </w:pPr>
      <w:ins w:id="1578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7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-Роботы. Интеграция роботов в жилые, рабочие и общественные пространства не толь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8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ко избавит людей от сложной или неприятной для человека рутины, но и одновременно повысит эффективность городской структуры и услуг, а также сократит затраты. 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581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82" w:author="Olesya Savelyeva" w:date="2022-08-09T11:02:00Z">
            <w:rPr>
              <w:ins w:id="1583" w:author="Olesya Savelyeva" w:date="2022-08-09T12:54:00Z"/>
              <w:color w:val="191919"/>
              <w:sz w:val="25"/>
              <w:szCs w:val="25"/>
            </w:rPr>
          </w:rPrChange>
        </w:rPr>
      </w:pPr>
      <w:ins w:id="1584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8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-XR-технологии. Виртуальная и дополненная реальности — ключевые элементы четвертой промышленной 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8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революции. А с 2020-го под влиянием коронавируса они стали одним из главных направлений развития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8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8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8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city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9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. XR технологии позволяют решать проблемы удаленно (AR-очки) или обучать людей важным, но редко случающимся действиям (VR-тренажеры).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591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92" w:author="Olesya Savelyeva" w:date="2022-08-09T11:02:00Z">
            <w:rPr>
              <w:ins w:id="1593" w:author="Olesya Savelyeva" w:date="2022-08-09T12:54:00Z"/>
              <w:color w:val="191919"/>
              <w:sz w:val="25"/>
              <w:szCs w:val="25"/>
            </w:rPr>
          </w:rPrChange>
        </w:rPr>
      </w:pPr>
      <w:ins w:id="1594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9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-Искусственный 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9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интеллект. Без нейросетей не получится в реальном времени анализировать огромный поток данных, который генерирует умный город. Маршрутизация автономного публичного транспорта, интеллектуальное управление автомобильным трафиком и электросетью, доставка дрон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9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ами и так далее — невыполнимы без ИИ. Нейросети помогут понять, «здоров» ли город, нормально ли функционируют всего его «жизненно-важные органы». 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598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99" w:author="Olesya Savelyeva" w:date="2022-08-09T11:02:00Z">
            <w:rPr>
              <w:ins w:id="1600" w:author="Olesya Savelyeva" w:date="2022-08-09T12:54:00Z"/>
              <w:color w:val="191919"/>
              <w:sz w:val="25"/>
              <w:szCs w:val="25"/>
            </w:rPr>
          </w:rPrChange>
        </w:rPr>
      </w:pPr>
      <w:ins w:id="1601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0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-Мобильные сети 5G. Существующие 3G и 4G безнадежно устарели. Они не справятся с объемами данных, которые неп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0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рерывно генерируются вышеприведенные компоненты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0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0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proofErr w:type="spellStart"/>
        <w:proofErr w:type="gram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0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cities.Поэтому</w:t>
        </w:r>
        <w:proofErr w:type="spellEnd"/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0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для полноценной работы «умного» города будущего нужны сети 5G. 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608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09" w:author="Olesya Savelyeva" w:date="2022-08-09T11:02:00Z">
            <w:rPr>
              <w:ins w:id="1610" w:author="Olesya Savelyeva" w:date="2022-08-09T12:54:00Z"/>
              <w:color w:val="191919"/>
              <w:sz w:val="25"/>
              <w:szCs w:val="25"/>
            </w:rPr>
          </w:rPrChange>
        </w:rPr>
      </w:pPr>
      <w:ins w:id="1611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1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1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Блокчейн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1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. Служит оплотом безопасности и прозрачности всей системы — 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615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16" w:author="Olesya Savelyeva" w:date="2022-08-09T11:02:00Z">
            <w:rPr>
              <w:ins w:id="1617" w:author="Olesya Savelyeva" w:date="2022-08-09T12:54:00Z"/>
              <w:color w:val="191919"/>
              <w:sz w:val="25"/>
              <w:szCs w:val="25"/>
            </w:rPr>
          </w:rPrChange>
        </w:rPr>
      </w:pPr>
      <w:ins w:id="1618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1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lastRenderedPageBreak/>
          <w:t xml:space="preserve">он может использоваться в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2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самоисполняющихся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2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контракта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2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х или смарт-контрактах, позволяющих осуществлять транзакции без необходимости в посредничестве.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623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24" w:author="Olesya Savelyeva" w:date="2022-08-09T11:02:00Z">
            <w:rPr>
              <w:ins w:id="1625" w:author="Olesya Savelyeva" w:date="2022-08-09T12:54:00Z"/>
              <w:color w:val="191919"/>
              <w:sz w:val="25"/>
              <w:szCs w:val="25"/>
            </w:rPr>
          </w:rPrChange>
        </w:rPr>
      </w:pPr>
      <w:ins w:id="1626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2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-Чтобы улучшить качество коммунальных услуг и повысить уровень безопасности, в городе нужно использовать платформу «умных» сенсоров. Датчики передают данные об 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2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использовании воды со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2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3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-счётчиков, что значительно уменьшает расход и вовремя обнаруживает утечки. 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631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32" w:author="Olesya Savelyeva" w:date="2022-08-09T11:02:00Z">
            <w:rPr>
              <w:ins w:id="1633" w:author="Olesya Savelyeva" w:date="2022-08-09T12:54:00Z"/>
              <w:color w:val="191919"/>
              <w:sz w:val="25"/>
              <w:szCs w:val="25"/>
            </w:rPr>
          </w:rPrChange>
        </w:rPr>
      </w:pPr>
      <w:ins w:id="1634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3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-Датчики висят также на фонарных столбах. Их сенсоры измеряют качество воздуха, измеряют уровень воды, объемы осадков, распознают лица. Вся информация а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3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нализируется с помощью нейросетей. 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637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38" w:author="Olesya Savelyeva" w:date="2022-08-09T11:02:00Z">
            <w:rPr>
              <w:ins w:id="1639" w:author="Olesya Savelyeva" w:date="2022-08-09T12:54:00Z"/>
              <w:color w:val="191919"/>
              <w:sz w:val="25"/>
              <w:szCs w:val="25"/>
            </w:rPr>
          </w:rPrChange>
        </w:rPr>
      </w:pPr>
      <w:ins w:id="1640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4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-В реках и озерах до 150 м за безопасностью следят системы компьютерного зрения. Если человек начинает тонуть, сигнал об этом поступает спасателям.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642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43" w:author="Olesya Savelyeva" w:date="2022-08-09T11:02:00Z">
            <w:rPr>
              <w:ins w:id="1644" w:author="Olesya Savelyeva" w:date="2022-08-09T12:54:00Z"/>
              <w:color w:val="191919"/>
              <w:sz w:val="25"/>
              <w:szCs w:val="25"/>
            </w:rPr>
          </w:rPrChange>
        </w:rPr>
      </w:pPr>
      <w:ins w:id="1645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4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Можно использовать известные Российские программы такие </w:t>
        </w:r>
        <w:proofErr w:type="gram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4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как :</w:t>
        </w:r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4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4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Градограф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»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— программно-аппаратный комплекс для мониторинга городской среды, который позволяет понять, как в действительности функционирует городская среда через детальный анализ транспортных и пешеходных потоков, инвентаризацию улиц и дворов, экологического и микро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климатическое исследования. 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653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54" w:author="Olesya Savelyeva" w:date="2022-08-09T11:02:00Z">
            <w:rPr>
              <w:ins w:id="1655" w:author="Olesya Savelyeva" w:date="2022-08-09T12:54:00Z"/>
              <w:color w:val="191919"/>
              <w:sz w:val="25"/>
              <w:szCs w:val="25"/>
            </w:rPr>
          </w:rPrChange>
        </w:rPr>
      </w:pPr>
      <w:ins w:id="1656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Transparent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Technology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— единый диспетчерский центр на основе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big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data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, который самостоятельно выявляет проблемы и неполадки, приводящие к перерасходу ресурсов, ставит задачу непосредственному исполнителю, сокращая время работ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ы и требуемый штат сотрудников, позволяет работать со всеми видами ресурсов в одном месте. </w:t>
        </w:r>
      </w:ins>
    </w:p>
    <w:p w:rsidR="00D1658D" w:rsidRPr="00D1658D" w:rsidRDefault="00FF7DF4">
      <w:pPr>
        <w:shd w:val="clear" w:color="auto" w:fill="FFFFFF"/>
        <w:spacing w:before="360" w:line="297" w:lineRule="auto"/>
        <w:jc w:val="both"/>
        <w:rPr>
          <w:ins w:id="1667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68" w:author="Olesya Savelyeva" w:date="2022-08-09T11:02:00Z">
            <w:rPr>
              <w:ins w:id="1669" w:author="Olesya Savelyeva" w:date="2022-08-09T12:54:00Z"/>
              <w:color w:val="191919"/>
              <w:sz w:val="25"/>
              <w:szCs w:val="25"/>
            </w:rPr>
          </w:rPrChange>
        </w:rPr>
      </w:pPr>
      <w:ins w:id="1670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7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7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Otmetky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7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—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7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cервис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7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для девелоперов, муниципалитетов, управляющих компаний и архитектурных бюро, позволяющий собирать инициативы жителей, анализировать их и принимать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7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правильные решения по развитию территории. </w:t>
        </w:r>
      </w:ins>
    </w:p>
    <w:p w:rsidR="00D1658D" w:rsidRPr="00D1658D" w:rsidRDefault="00D1658D">
      <w:pPr>
        <w:shd w:val="clear" w:color="auto" w:fill="FFFFFF"/>
        <w:spacing w:before="360" w:line="297" w:lineRule="auto"/>
        <w:jc w:val="both"/>
        <w:rPr>
          <w:ins w:id="1677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78" w:author="Olesya Savelyeva" w:date="2022-08-09T11:02:00Z">
            <w:rPr>
              <w:ins w:id="1679" w:author="Olesya Savelyeva" w:date="2022-08-09T12:54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360" w:line="297" w:lineRule="auto"/>
        <w:jc w:val="both"/>
        <w:rPr>
          <w:ins w:id="1680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81" w:author="Olesya Savelyeva" w:date="2022-08-09T11:02:00Z">
            <w:rPr>
              <w:ins w:id="1682" w:author="Olesya Savelyeva" w:date="2022-08-09T12:54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360" w:line="297" w:lineRule="auto"/>
        <w:jc w:val="both"/>
        <w:rPr>
          <w:ins w:id="1683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84" w:author="Olesya Savelyeva" w:date="2022-08-09T11:02:00Z">
            <w:rPr>
              <w:ins w:id="1685" w:author="Olesya Savelyeva" w:date="2022-08-09T12:54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after="240" w:line="297" w:lineRule="auto"/>
        <w:jc w:val="both"/>
        <w:rPr>
          <w:ins w:id="1686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87" w:author="Olesya Savelyeva" w:date="2022-08-09T11:02:00Z">
            <w:rPr>
              <w:ins w:id="1688" w:author="Olesya Savelyeva" w:date="2022-08-09T12:54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after="240" w:line="297" w:lineRule="auto"/>
        <w:jc w:val="both"/>
        <w:rPr>
          <w:ins w:id="1689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90" w:author="Olesya Savelyeva" w:date="2022-08-09T11:02:00Z">
            <w:rPr>
              <w:ins w:id="1691" w:author="Olesya Savelyeva" w:date="2022-08-09T12:54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after="240" w:line="297" w:lineRule="auto"/>
        <w:jc w:val="both"/>
        <w:rPr>
          <w:ins w:id="1692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93" w:author="Olesya Savelyeva" w:date="2022-08-09T11:02:00Z">
            <w:rPr>
              <w:ins w:id="1694" w:author="Olesya Savelyeva" w:date="2022-08-09T12:54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after="240" w:line="297" w:lineRule="auto"/>
        <w:jc w:val="both"/>
        <w:rPr>
          <w:ins w:id="1695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96" w:author="Olesya Savelyeva" w:date="2022-08-09T11:02:00Z">
            <w:rPr>
              <w:ins w:id="1697" w:author="Olesya Savelyeva" w:date="2022-08-09T12:54:00Z"/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698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699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00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01" w:author="Olesya Savelyeva" w:date="2022-08-09T11:02:00Z">
            <w:rPr>
              <w:color w:val="191919"/>
              <w:sz w:val="25"/>
              <w:szCs w:val="25"/>
            </w:rPr>
          </w:rPrChange>
        </w:rPr>
        <w:t>- многие жители города уезжают жить и работать в другие города, в Москву, Санкт-Петербург и другие крупные города.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702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703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-Загруженность автомагистралей в Волгограде возрастает ежегодно. Сегодня ежедневно возникают пробки в Центральном районе. При строительстве не учитывалось такое количество автомобилей, поэтому возникают сложности с передвижением. Так же часты пробки в райо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704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не «</w:t>
      </w:r>
      <w:proofErr w:type="spellStart"/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705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Тулака</w:t>
      </w:r>
      <w:proofErr w:type="spellEnd"/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706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», но они больше связаны с двумя переездами, по которым довольно часто ездят поезда, а значит они бывают закрыты. Появляются сейчас заторы в Советском районе, иногда стоит Вторая продольная в Краснооктябрьском. Что удивительно в Краснослободске и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707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 xml:space="preserve"> Волжском пробок не бывает никогда. </w:t>
      </w:r>
      <w:proofErr w:type="gramStart"/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708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Возможно</w:t>
      </w:r>
      <w:proofErr w:type="gramEnd"/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709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 xml:space="preserve"> это и вызывает переселение жителей.</w:t>
      </w: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710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</w:pP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711" w:author="Olesya Savelyeva" w:date="2022-08-09T11:02:00Z">
            <w:rPr>
              <w:b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712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 xml:space="preserve">Далее рассмотрим существующие возможности 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13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14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Благодаря выгодному расположению </w:t>
      </w:r>
      <w:proofErr w:type="gramStart"/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15" w:author="Olesya Savelyeva" w:date="2022-08-09T11:02:00Z">
            <w:rPr>
              <w:color w:val="191919"/>
              <w:sz w:val="25"/>
              <w:szCs w:val="25"/>
            </w:rPr>
          </w:rPrChange>
        </w:rPr>
        <w:t>Волгограда ,</w:t>
      </w:r>
      <w:proofErr w:type="gramEnd"/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16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 близости к югу можно рассчитывать на приток в область и в областной центр инвесторов,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17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 заинтересованных в развитии в регионе своего бизнеса, готовых вкладывать денежные средства в развитие предприятий данного региона, это создаст в регионе дополнительные рабочие места.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18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19" w:author="Olesya Savelyeva" w:date="2022-08-09T11:02:00Z">
            <w:rPr>
              <w:color w:val="191919"/>
              <w:sz w:val="25"/>
              <w:szCs w:val="25"/>
            </w:rPr>
          </w:rPrChange>
        </w:rPr>
        <w:t>Руководство должно направлять усилия на создание благоприятной для инвес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20" w:author="Olesya Savelyeva" w:date="2022-08-09T11:02:00Z">
            <w:rPr>
              <w:color w:val="191919"/>
              <w:sz w:val="25"/>
              <w:szCs w:val="25"/>
            </w:rPr>
          </w:rPrChange>
        </w:rPr>
        <w:t>тирования среды. Благодаря наличию в городе большого количества университетов, институтов и других учебных заведений имеется возможность привлекать студентов из других регионов и стран, что может увеличить поступления в бюджет города (в первую очередь речь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21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 идет о студентах, обучающихся по контракту). Поэтому следует поощрять открытие в университетах интересных и востребованных специальностей, которые могут заинтересовать большое количество людей.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722" w:author="Olesya Savelyeva" w:date="2022-08-09T11:02:00Z">
            <w:rPr>
              <w:b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723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Теперь оговорим существующие угрозы.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24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25" w:author="Olesya Savelyeva" w:date="2022-08-09T11:02:00Z">
            <w:rPr>
              <w:color w:val="191919"/>
              <w:sz w:val="25"/>
              <w:szCs w:val="25"/>
            </w:rPr>
          </w:rPrChange>
        </w:rPr>
        <w:t>Основная угроза, имеющая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26" w:author="Olesya Savelyeva" w:date="2022-08-09T11:02:00Z">
            <w:rPr>
              <w:color w:val="191919"/>
              <w:sz w:val="25"/>
              <w:szCs w:val="25"/>
            </w:rPr>
          </w:rPrChange>
        </w:rPr>
        <w:t>ся у города, связана со сложной сложившейся экономической ситуацией. Низкие заработные платы в регионе способствует оттоку молодого трудоспособного населения в другие регионы России, это приводит к постепенному старению города, несколько корректирует ситуа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27" w:author="Olesya Savelyeva" w:date="2022-08-09T11:02:00Z">
            <w:rPr>
              <w:color w:val="191919"/>
              <w:sz w:val="25"/>
              <w:szCs w:val="25"/>
            </w:rPr>
          </w:rPrChange>
        </w:rPr>
        <w:t>цию наличие в городе более 6 крупных институтов-университетов, что обеспечивает поток в город молодежи на период обучения.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728" w:author="Olesya Savelyeva" w:date="2022-08-09T11:02:00Z">
            <w:rPr>
              <w:b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729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lastRenderedPageBreak/>
        <w:t>Проанализируем полученные в ходе SWOT-анализа данные и сделаем выводы.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30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31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Отток перспективных кадров из города не способствует развитию 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32" w:author="Olesya Savelyeva" w:date="2022-08-09T11:02:00Z">
            <w:rPr>
              <w:color w:val="191919"/>
              <w:sz w:val="25"/>
              <w:szCs w:val="25"/>
            </w:rPr>
          </w:rPrChange>
        </w:rPr>
        <w:t>региона. Чтобы предотвратить отток перспективных кадров, следует создать перспективные рабочие места с высокой заработной платой. Регион достаточно интересен для инвесторов, поэтому нужно направить усилия на привлечение инвесторов в регион. Наличие большог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33" w:author="Olesya Savelyeva" w:date="2022-08-09T11:02:00Z">
            <w:rPr>
              <w:color w:val="191919"/>
              <w:sz w:val="25"/>
              <w:szCs w:val="25"/>
            </w:rPr>
          </w:rPrChange>
        </w:rPr>
        <w:t>о количества учебных заведений в Волгограде также может способствовать благоприятному развитию региона, поскольку если предложить хорошие условия трудоустройства, то перспективная молодежь будет оставаться регионе, что остановит постепенное старение населе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34" w:author="Olesya Savelyeva" w:date="2022-08-09T11:02:00Z">
            <w:rPr>
              <w:color w:val="191919"/>
              <w:sz w:val="25"/>
              <w:szCs w:val="25"/>
            </w:rPr>
          </w:rPrChange>
        </w:rPr>
        <w:t>ния города.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35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36" w:author="Olesya Savelyeva" w:date="2022-08-09T11:02:00Z">
            <w:rPr>
              <w:color w:val="191919"/>
              <w:sz w:val="25"/>
              <w:szCs w:val="25"/>
            </w:rPr>
          </w:rPrChange>
        </w:rPr>
        <w:t>Кроме того, местные власти регулярно направляют усилия на увеличение рождаемости в регионе, в частности семьям при рождении третьего ребенка предоставляется земельный участок. Можно разработать дополнительные меры стимулирования рождаемости, на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37" w:author="Olesya Savelyeva" w:date="2022-08-09T11:02:00Z">
            <w:rPr>
              <w:color w:val="191919"/>
              <w:sz w:val="25"/>
              <w:szCs w:val="25"/>
            </w:rPr>
          </w:rPrChange>
        </w:rPr>
        <w:t>пример выплачивать дополнительные пособия жителям области при рождении первого-второго и так далее ребенка.</w:t>
      </w:r>
    </w:p>
    <w:p w:rsidR="00D1658D" w:rsidRPr="00D1658D" w:rsidRDefault="00FF7DF4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38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39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Привлечение инвесторов, открытие новых рабочих мест, рост благосостояния граждан будут способствовать постепенному выходу Иваново числа дотационных 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40" w:author="Olesya Savelyeva" w:date="2022-08-09T11:02:00Z">
            <w:rPr>
              <w:color w:val="191919"/>
              <w:sz w:val="25"/>
              <w:szCs w:val="25"/>
            </w:rPr>
          </w:rPrChange>
        </w:rPr>
        <w:t>регионов, а также положительно скажется на его имидже.</w:t>
      </w: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41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4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43" w:author="Olesya Savelyeva" w:date="2022-08-09T11:02:00Z">
            <w:rPr>
              <w:color w:val="333333"/>
              <w:sz w:val="24"/>
              <w:szCs w:val="24"/>
            </w:rPr>
          </w:rPrChange>
        </w:rPr>
        <w:t>Общественные пространства городской среды играют важную роль в процессе жизнедеятельности людей. Комфортное, безопасное и креативное пространство является привлекательным не только для жителей города,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44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но и для туристов и инвесторов, которые положительно влияют на экономическую составляющую города. 2) сохранение ансамблей городской архитектуры, внедрение дизайн-кода (стандарты оформления фасадов, включая вывески, рекламу, сплит-системы, балконы и т.д.);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4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46" w:author="Olesya Savelyeva" w:date="2022-08-09T11:02:00Z">
            <w:rPr>
              <w:color w:val="333333"/>
              <w:sz w:val="24"/>
              <w:szCs w:val="24"/>
            </w:rPr>
          </w:rPrChange>
        </w:rPr>
        <w:t>3) создание современных общественных пространств: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4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48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город-набережная (свежий воздух и волжский простор в каждой точке города), раскрытие ансамблей, общественных зон и комплексов на акваторию р. Волги, активная реорганизация береговой зоны, продолжение формирования транспортно-пешеходной набережной от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49" w:author="Olesya Savelyeva" w:date="2022-08-09T11:02:00Z">
            <w:rPr>
              <w:color w:val="333333"/>
              <w:sz w:val="24"/>
              <w:szCs w:val="24"/>
            </w:rPr>
          </w:rPrChange>
        </w:rPr>
        <w:t>Тракто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0" w:author="Olesya Savelyeva" w:date="2022-08-09T11:02:00Z">
            <w:rPr>
              <w:color w:val="333333"/>
              <w:sz w:val="24"/>
              <w:szCs w:val="24"/>
            </w:rPr>
          </w:rPrChange>
        </w:rPr>
        <w:t>розаводского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1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до Кировского районов Волгограда, вовлечение в оборот неиспользуемых прибрежных земель Красноармейского и Кировского районов Волгограда. Важным условием развития общественных зон и комплексов вдоль р. Волги является строительство 0-й рокадной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2" w:author="Olesya Savelyeva" w:date="2022-08-09T11:02:00Z">
            <w:rPr>
              <w:color w:val="333333"/>
              <w:sz w:val="24"/>
              <w:szCs w:val="24"/>
            </w:rPr>
          </w:rPrChange>
        </w:rPr>
        <w:t>Продольной магистрали в береговой зоне, которая должна иметь выделенные зоны для транспортного движения, автостоянок и пешеходной зоны, набережной, объектов рекреационного обслуживания, игровых комплексов, велодорожек;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5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4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развитие городского центра и создание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5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в каждом районе Волгограда современных общественных центров и пространств, в том числе адаптированных для инвалидов и маломобильных групп населения;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5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7" w:author="Olesya Savelyeva" w:date="2022-08-09T11:02:00Z">
            <w:rPr>
              <w:color w:val="333333"/>
              <w:sz w:val="24"/>
              <w:szCs w:val="24"/>
            </w:rPr>
          </w:rPrChange>
        </w:rPr>
        <w:t>«улица 24/7» (активное и безопасное использование общественных пространств жителями и гостями города 24 ча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8" w:author="Olesya Savelyeva" w:date="2022-08-09T11:02:00Z">
            <w:rPr>
              <w:color w:val="333333"/>
              <w:sz w:val="24"/>
              <w:szCs w:val="24"/>
            </w:rPr>
          </w:rPrChange>
        </w:rPr>
        <w:t>са и 7 дней в неделю);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5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0" w:author="Olesya Savelyeva" w:date="2022-08-09T11:02:00Z">
            <w:rPr>
              <w:color w:val="333333"/>
              <w:sz w:val="24"/>
              <w:szCs w:val="24"/>
            </w:rPr>
          </w:rPrChange>
        </w:rPr>
        <w:t>сохранение и использование в современной градостроительной практике специфических градостроительных традиций Царицына – Сталинграда – Волгограда (бульваров, площадей, общественных пространств).</w:t>
      </w:r>
    </w:p>
    <w:p w:rsidR="00D1658D" w:rsidRPr="00D1658D" w:rsidRDefault="00FF7DF4">
      <w:pPr>
        <w:shd w:val="clear" w:color="auto" w:fill="FFFFFF"/>
        <w:spacing w:after="160" w:line="297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176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2" w:author="Olesya Savelyeva" w:date="2022-08-09T11:02:00Z">
            <w:rPr>
              <w:color w:val="333333"/>
              <w:sz w:val="24"/>
              <w:szCs w:val="24"/>
            </w:rPr>
          </w:rPrChange>
        </w:rPr>
        <w:t>Обеспечение экологического благополучия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6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4" w:author="Olesya Savelyeva" w:date="2022-08-09T11:02:00Z">
            <w:rPr>
              <w:color w:val="333333"/>
              <w:sz w:val="24"/>
              <w:szCs w:val="24"/>
            </w:rPr>
          </w:rPrChange>
        </w:rPr>
        <w:t>Волгоград является типичным представителем современных индустриальных российских городов, чьи территории характеризуются высокой концентрацией населения, насыщенностью производственных объектов и транспортных средств, что способствует высокому уровню нега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5" w:author="Olesya Savelyeva" w:date="2022-08-09T11:02:00Z">
            <w:rPr>
              <w:color w:val="333333"/>
              <w:sz w:val="24"/>
              <w:szCs w:val="24"/>
            </w:rPr>
          </w:rPrChange>
        </w:rPr>
        <w:t>тивного воздействия на все компоненты окружающей среды.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6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7" w:author="Olesya Savelyeva" w:date="2022-08-09T11:02:00Z">
            <w:rPr>
              <w:color w:val="333333"/>
              <w:sz w:val="24"/>
              <w:szCs w:val="24"/>
            </w:rPr>
          </w:rPrChange>
        </w:rPr>
        <w:t>Цель – обеспечение экологической устойчивости и безопасности систем жизнедеятельности Волгограда.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6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9" w:author="Olesya Savelyeva" w:date="2022-08-09T11:02:00Z">
            <w:rPr>
              <w:color w:val="333333"/>
              <w:sz w:val="24"/>
              <w:szCs w:val="24"/>
            </w:rPr>
          </w:rPrChange>
        </w:rPr>
        <w:t>Ключевые показатели: площадь зеленых насаждений на душу населения (кв. м); уровень утилизации образующ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0" w:author="Olesya Savelyeva" w:date="2022-08-09T11:02:00Z">
            <w:rPr>
              <w:color w:val="333333"/>
              <w:sz w:val="24"/>
              <w:szCs w:val="24"/>
            </w:rPr>
          </w:rPrChange>
        </w:rPr>
        <w:t>ихся отходов (%).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7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2" w:author="Olesya Savelyeva" w:date="2022-08-09T11:02:00Z">
            <w:rPr>
              <w:color w:val="333333"/>
              <w:sz w:val="24"/>
              <w:szCs w:val="24"/>
            </w:rPr>
          </w:rPrChange>
        </w:rPr>
        <w:t>Задачи: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7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4" w:author="Olesya Savelyeva" w:date="2022-08-09T11:02:00Z">
            <w:rPr>
              <w:color w:val="333333"/>
              <w:sz w:val="24"/>
              <w:szCs w:val="24"/>
            </w:rPr>
          </w:rPrChange>
        </w:rPr>
        <w:t>озеленение территории Волгограда (городские леса, территория общего пользования): организация зеленых выходов к р. Волге, сохранение и развитие зеленого «кольца» города, организация природно-рекреационных зон вблизи и в составе жи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5" w:author="Olesya Savelyeva" w:date="2022-08-09T11:02:00Z">
            <w:rPr>
              <w:color w:val="333333"/>
              <w:sz w:val="24"/>
              <w:szCs w:val="24"/>
            </w:rPr>
          </w:rPrChange>
        </w:rPr>
        <w:t>лых массивов, формирование парковых и спортивных зон вдоль всего водного фронта р. Волги; благоустройство и использование для парковых и рекреационных зон и комплексов поймы рек Царицы, Ельшанки и других балочных комплексов и долин малых рек, создание новы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6" w:author="Olesya Savelyeva" w:date="2022-08-09T11:02:00Z">
            <w:rPr>
              <w:color w:val="333333"/>
              <w:sz w:val="24"/>
              <w:szCs w:val="24"/>
            </w:rPr>
          </w:rPrChange>
        </w:rPr>
        <w:t>х объектов зеленого строительства общегородского, районного значения и др.;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7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8" w:author="Olesya Savelyeva" w:date="2022-08-09T11:02:00Z">
            <w:rPr>
              <w:color w:val="333333"/>
              <w:sz w:val="24"/>
              <w:szCs w:val="24"/>
            </w:rPr>
          </w:rPrChange>
        </w:rPr>
        <w:t>участие в организации деятельности по сбору (в том числе раздельному сбору) и транспортированию твердых коммунальных отходов: внедрение эффективной системы обращения с отходами про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9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изводства и потребления, уменьшение полигонного складирования отходов и вовлечение их в хозяйственный оборот, экономическое стимулирование деятельности в области обращения с твердыми коммунальными отходами, минимизация вреда, причиняемого окружающей среде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0" w:author="Olesya Savelyeva" w:date="2022-08-09T11:02:00Z">
            <w:rPr>
              <w:color w:val="333333"/>
              <w:sz w:val="24"/>
              <w:szCs w:val="24"/>
            </w:rPr>
          </w:rPrChange>
        </w:rPr>
        <w:t>и т.д.;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8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повышение уровня экологической культуры граждан: экологическое просвещение населения, проведение мероприятий экологической направленности (акции, конкурсы,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3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семинары, конференции), размещение информации экологической направленности в СМИ.</w:t>
      </w:r>
    </w:p>
    <w:p w:rsidR="00D1658D" w:rsidRPr="00D1658D" w:rsidRDefault="00FF7DF4">
      <w:pPr>
        <w:shd w:val="clear" w:color="auto" w:fill="FFFFFF"/>
        <w:spacing w:after="160" w:line="297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178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5" w:author="Olesya Savelyeva" w:date="2022-08-09T11:02:00Z">
            <w:rPr>
              <w:color w:val="333333"/>
              <w:sz w:val="24"/>
              <w:szCs w:val="24"/>
            </w:rPr>
          </w:rPrChange>
        </w:rPr>
        <w:t>Обеспечени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6" w:author="Olesya Savelyeva" w:date="2022-08-09T11:02:00Z">
            <w:rPr>
              <w:color w:val="333333"/>
              <w:sz w:val="24"/>
              <w:szCs w:val="24"/>
            </w:rPr>
          </w:rPrChange>
        </w:rPr>
        <w:t>е транспортной мобильности населения и развитие единой транспортной системы Волгограда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8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8" w:author="Olesya Savelyeva" w:date="2022-08-09T11:02:00Z">
            <w:rPr>
              <w:color w:val="333333"/>
              <w:sz w:val="24"/>
              <w:szCs w:val="24"/>
            </w:rPr>
          </w:rPrChange>
        </w:rPr>
        <w:t>Волгоград является крупнейшим транспортным узлом Поволжья, требующим развития инфраструктуры как внешнего автомобильного, железнодорожного, воздушного, водного транспорт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9" w:author="Olesya Savelyeva" w:date="2022-08-09T11:02:00Z">
            <w:rPr>
              <w:color w:val="333333"/>
              <w:sz w:val="24"/>
              <w:szCs w:val="24"/>
            </w:rPr>
          </w:rPrChange>
        </w:rPr>
        <w:t>а, так и внутригородских транспортных коммуникаций.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9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1" w:author="Olesya Savelyeva" w:date="2022-08-09T11:02:00Z">
            <w:rPr>
              <w:color w:val="333333"/>
              <w:sz w:val="24"/>
              <w:szCs w:val="24"/>
            </w:rPr>
          </w:rPrChange>
        </w:rPr>
        <w:t>Обеспечение транспортной мобильности – одна из приоритетных задач формирования удобной городской среды, определяющих возможность активизации экономических, культурных и туристических связей Волгограда и п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2" w:author="Olesya Savelyeva" w:date="2022-08-09T11:02:00Z">
            <w:rPr>
              <w:color w:val="333333"/>
              <w:sz w:val="24"/>
              <w:szCs w:val="24"/>
            </w:rPr>
          </w:rPrChange>
        </w:rPr>
        <w:t>овышения качества жизни его горожан.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9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4" w:author="Olesya Savelyeva" w:date="2022-08-09T11:02:00Z">
            <w:rPr>
              <w:color w:val="333333"/>
              <w:sz w:val="24"/>
              <w:szCs w:val="24"/>
            </w:rPr>
          </w:rPrChange>
        </w:rPr>
        <w:t>Цель – обеспечение стандарта транспортной мобильности населения и качества пассажирских перевозок при соблюдении условий комфорта, безопасности, экономичности, экологичности, доступности на основе проведения сбалансиров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5" w:author="Olesya Savelyeva" w:date="2022-08-09T11:02:00Z">
            <w:rPr>
              <w:color w:val="333333"/>
              <w:sz w:val="24"/>
              <w:szCs w:val="24"/>
            </w:rPr>
          </w:rPrChange>
        </w:rPr>
        <w:t>анной транспортной политики.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9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7" w:author="Olesya Savelyeva" w:date="2022-08-09T11:02:00Z">
            <w:rPr>
              <w:color w:val="333333"/>
              <w:sz w:val="24"/>
              <w:szCs w:val="24"/>
            </w:rPr>
          </w:rPrChange>
        </w:rPr>
        <w:t>Ключевые индикаторы: количество перевозимых пассажиров в год общественным транспортом (млн чел.); число лиц, погибших в дорожно-транспортных происшествиях (чел.); доля жителей, удовлетворенных качеством обслуживания на обществе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8" w:author="Olesya Savelyeva" w:date="2022-08-09T11:02:00Z">
            <w:rPr>
              <w:color w:val="333333"/>
              <w:sz w:val="24"/>
              <w:szCs w:val="24"/>
            </w:rPr>
          </w:rPrChange>
        </w:rPr>
        <w:t>нном транспорте (% от числа опрошенных).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9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0" w:author="Olesya Savelyeva" w:date="2022-08-09T11:02:00Z">
            <w:rPr>
              <w:color w:val="333333"/>
              <w:sz w:val="24"/>
              <w:szCs w:val="24"/>
            </w:rPr>
          </w:rPrChange>
        </w:rPr>
        <w:t>Задачи: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0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2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единой комплексной транспортной системы Волгограда, интегрированной с единой транспортной системой Российской Федерации;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0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4" w:author="Olesya Savelyeva" w:date="2022-08-09T11:02:00Z">
            <w:rPr>
              <w:color w:val="333333"/>
              <w:sz w:val="24"/>
              <w:szCs w:val="24"/>
            </w:rPr>
          </w:rPrChange>
        </w:rPr>
        <w:t>модернизация и развитие дорожно-транспортной сети города.</w:t>
      </w:r>
    </w:p>
    <w:p w:rsidR="00D1658D" w:rsidRPr="00D1658D" w:rsidRDefault="00FF7DF4">
      <w:pPr>
        <w:shd w:val="clear" w:color="auto" w:fill="FFFFFF"/>
        <w:spacing w:after="160" w:line="297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180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6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единой ком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7" w:author="Olesya Savelyeva" w:date="2022-08-09T11:02:00Z">
            <w:rPr>
              <w:color w:val="333333"/>
              <w:sz w:val="24"/>
              <w:szCs w:val="24"/>
            </w:rPr>
          </w:rPrChange>
        </w:rPr>
        <w:t>плексной транспортной системы Волгограда, интегрированной с единой транспортной системой Российской Федерации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0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9" w:author="Olesya Savelyeva" w:date="2022-08-09T11:02:00Z">
            <w:rPr>
              <w:color w:val="333333"/>
              <w:sz w:val="24"/>
              <w:szCs w:val="24"/>
            </w:rPr>
          </w:rPrChange>
        </w:rPr>
        <w:t>В связи с существенным ростом подвижности населения, транспортной нагрузки на улично-дорожную сеть города, неисполнением ряда мероприятий, намечен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0" w:author="Olesya Savelyeva" w:date="2022-08-09T11:02:00Z">
            <w:rPr>
              <w:color w:val="333333"/>
              <w:sz w:val="24"/>
              <w:szCs w:val="24"/>
            </w:rPr>
          </w:rPrChange>
        </w:rPr>
        <w:t>ных в комплексной транспортной системе Волгограда, планируемым комплексная транспортная схема Волгограда требует определенной актуализации.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1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В основе перспективного развития транспортной системы Волгограда лежит идея концепции градостроительной агломерации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«Большой Волгоград». Суть ее в том, чтобы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4" w:author="Olesya Savelyeva" w:date="2022-08-09T11:02:00Z">
            <w:rPr>
              <w:color w:val="333333"/>
              <w:sz w:val="24"/>
              <w:szCs w:val="24"/>
            </w:rPr>
          </w:rPrChange>
        </w:rPr>
        <w:t>транспортно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5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замкнуть «полукольцо», образовавшееся из-за линейного роста Волгограда, г. Волжского и их пригородов вдоль резкой излучины р. Волги, в единое целое и сформировать таким образом градостроительную агломер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6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ацию «Большой Волгоград». При этом в центре «Большого Волгограда» окажутся не жилые застройки,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7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а огромный естественный природно-ландшафтный экологический парк – «Волго-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8" w:author="Olesya Savelyeva" w:date="2022-08-09T11:02:00Z">
            <w:rPr>
              <w:color w:val="333333"/>
              <w:sz w:val="24"/>
              <w:szCs w:val="24"/>
            </w:rPr>
          </w:rPrChange>
        </w:rPr>
        <w:t>Ахтубинская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9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пойма». Создание волгоградского транспортного кольца обеспечит переход от ли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0" w:author="Olesya Savelyeva" w:date="2022-08-09T11:02:00Z">
            <w:rPr>
              <w:color w:val="333333"/>
              <w:sz w:val="24"/>
              <w:szCs w:val="24"/>
            </w:rPr>
          </w:rPrChange>
        </w:rPr>
        <w:t>нейной структуры к радиально-кольцевой транспортно-планировочной инфраструктуре.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2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В этой связи предлагается формирование Единой комплексной транспортной системы (далее – ЕКТС) в виде сбалансированной интегрированной интермодальной транспортной системы на 6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3" w:author="Olesya Savelyeva" w:date="2022-08-09T11:02:00Z">
            <w:rPr>
              <w:color w:val="333333"/>
              <w:sz w:val="24"/>
              <w:szCs w:val="24"/>
            </w:rPr>
          </w:rPrChange>
        </w:rPr>
        <w:t>пространственно-временных уровнях: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2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5" w:author="Olesya Savelyeva" w:date="2022-08-09T11:02:00Z">
            <w:rPr>
              <w:color w:val="333333"/>
              <w:sz w:val="24"/>
              <w:szCs w:val="24"/>
            </w:rPr>
          </w:rPrChange>
        </w:rPr>
        <w:t>1) уровень интеграции с единой транспортной системой Российской Федерации через внешние связи федерального и регионального значения, западный обход Волгограда и транспортные вводы в город, транспортно-пересадочные узлы (д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6" w:author="Olesya Savelyeva" w:date="2022-08-09T11:02:00Z">
            <w:rPr>
              <w:color w:val="333333"/>
              <w:sz w:val="24"/>
              <w:szCs w:val="24"/>
            </w:rPr>
          </w:rPrChange>
        </w:rPr>
        <w:t>алее – ТПУ) и логистические центры федерального и регионального значения.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2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8" w:author="Olesya Savelyeva" w:date="2022-08-09T11:02:00Z">
            <w:rPr>
              <w:color w:val="333333"/>
              <w:sz w:val="24"/>
              <w:szCs w:val="24"/>
            </w:rPr>
          </w:rPrChange>
        </w:rPr>
        <w:t>Стратегическое пересечение международных транспортных коридоров автомобильного, железнодорожного, воздушного, водного транспорта дает предпосылки к устройству новых транспортно-коммуникационных объектов. В их число войдут западный обход Волгограда с устрой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9" w:author="Olesya Savelyeva" w:date="2022-08-09T11:02:00Z">
            <w:rPr>
              <w:color w:val="333333"/>
              <w:sz w:val="24"/>
              <w:szCs w:val="24"/>
            </w:rPr>
          </w:rPrChange>
        </w:rPr>
        <w:t>ством мостового перехода через р. Волгу и крупного грузового речного порта «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0" w:author="Olesya Savelyeva" w:date="2022-08-09T11:02:00Z">
            <w:rPr>
              <w:color w:val="333333"/>
              <w:sz w:val="24"/>
              <w:szCs w:val="24"/>
            </w:rPr>
          </w:rPrChange>
        </w:rPr>
        <w:t>Татьянка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1" w:author="Olesya Savelyeva" w:date="2022-08-09T11:02:00Z">
            <w:rPr>
              <w:color w:val="333333"/>
              <w:sz w:val="24"/>
              <w:szCs w:val="24"/>
            </w:rPr>
          </w:rPrChange>
        </w:rPr>
        <w:t>» в южной части города, судоходный канал «Волго-Дон-2» в сочетании с крупным транспортно-логистическим центром, связанным скоростными магистралями с международным аэропорто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2" w:author="Olesya Savelyeva" w:date="2022-08-09T11:02:00Z">
            <w:rPr>
              <w:color w:val="333333"/>
              <w:sz w:val="24"/>
              <w:szCs w:val="24"/>
            </w:rPr>
          </w:rPrChange>
        </w:rPr>
        <w:t>м «Волгоград» и аэрокосмическим центром «Байконур», аэропортовый и портовые комплексы. Эффективная интеграция в сеть федеральных автомобильных дорог России обеспечивается через систему модернизированных входов и транспортных развязок на обходе Волгограда 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III Продольной магистрали.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3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5" w:author="Olesya Savelyeva" w:date="2022-08-09T11:02:00Z">
            <w:rPr>
              <w:color w:val="333333"/>
              <w:sz w:val="24"/>
              <w:szCs w:val="24"/>
            </w:rPr>
          </w:rPrChange>
        </w:rPr>
        <w:t>Железнодорожный транспорт обеспечивает внешние связи Волгограда. На смену нынешней системе путей сообщения придут высокоскоростные линии, как в южном, так и северном направлении с выводом грузовых перевозок за пределы Волгограда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6" w:author="Olesya Savelyeva" w:date="2022-08-09T11:02:00Z">
            <w:rPr>
              <w:color w:val="333333"/>
              <w:sz w:val="24"/>
              <w:szCs w:val="24"/>
            </w:rPr>
          </w:rPrChange>
        </w:rPr>
        <w:t>. В ближайшие годы запланировано создание ТПУ, включающего реконструкцию железнодорожного вокзала, автовокзала и привокзальной площади как единого комплекса.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3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8" w:author="Olesya Savelyeva" w:date="2022-08-09T11:02:00Z">
            <w:rPr>
              <w:color w:val="333333"/>
              <w:sz w:val="24"/>
              <w:szCs w:val="24"/>
            </w:rPr>
          </w:rPrChange>
        </w:rPr>
        <w:t>Планируются реконструкция международного аэропорта «Волгоград», также обеспечивающего внешние связ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9" w:author="Olesya Savelyeva" w:date="2022-08-09T11:02:00Z">
            <w:rPr>
              <w:color w:val="333333"/>
              <w:sz w:val="24"/>
              <w:szCs w:val="24"/>
            </w:rPr>
          </w:rPrChange>
        </w:rPr>
        <w:t>и Волгограда, завершение строительства взлетно-посадочной полосы класса «Б», строительство пассажирского терминала международных воздушных линий, а также крупного транспортно-логистического терминала, которые будут соединены с центром Волгограда линией ско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0" w:author="Olesya Savelyeva" w:date="2022-08-09T11:02:00Z">
            <w:rPr>
              <w:color w:val="333333"/>
              <w:sz w:val="24"/>
              <w:szCs w:val="24"/>
            </w:rPr>
          </w:rPrChange>
        </w:rPr>
        <w:t>ростного электропоезда.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4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Развитие внешних транспортных связей Волгограда обеспечивается также крупнейшей водной транспортной артерией – р. Волгой – благодаря системе каналов в Волго-Донском бассейне. Одним из приоритетов является развитие грузового речного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судоходства, особенно сквозными маршрутами из Санкт-Петербурга и Москвы в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4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направлении южных регионов России. В настоящее время возможности навигации по рекам практически не используются или используются неэффективно, хотя для транспортировки грузов по водн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5" w:author="Olesya Savelyeva" w:date="2022-08-09T11:02:00Z">
            <w:rPr>
              <w:color w:val="333333"/>
              <w:sz w:val="24"/>
              <w:szCs w:val="24"/>
            </w:rPr>
          </w:rPrChange>
        </w:rPr>
        <w:t>ым путям требуется намного меньше средств, чем по автомобильным дорогам. Важнейшим условием является создание портовой инфраструктуры;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4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7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2) уровень общегородских (агломерационных) связей в виде транспортных диаметров с комплексом многоуровневых транспортных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8" w:author="Olesya Savelyeva" w:date="2022-08-09T11:02:00Z">
            <w:rPr>
              <w:color w:val="333333"/>
              <w:sz w:val="24"/>
              <w:szCs w:val="24"/>
            </w:rPr>
          </w:rPrChange>
        </w:rPr>
        <w:t>развязок, городских ТПУ и логистических центров с системой перехватывающих парковок, объединяющих все виды транспорта в единую комплексную транспортную систему: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4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0" w:author="Olesya Savelyeva" w:date="2022-08-09T11:02:00Z">
            <w:rPr>
              <w:color w:val="333333"/>
              <w:sz w:val="24"/>
              <w:szCs w:val="24"/>
            </w:rPr>
          </w:rPrChange>
        </w:rPr>
        <w:t>I, II, III, 0-я рокадная Продольные магистрали с транспортными развязками;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5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2" w:author="Olesya Savelyeva" w:date="2022-08-09T11:02:00Z">
            <w:rPr>
              <w:color w:val="333333"/>
              <w:sz w:val="24"/>
              <w:szCs w:val="24"/>
            </w:rPr>
          </w:rPrChange>
        </w:rPr>
        <w:t>железнодорожный диам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3" w:author="Olesya Savelyeva" w:date="2022-08-09T11:02:00Z">
            <w:rPr>
              <w:color w:val="333333"/>
              <w:sz w:val="24"/>
              <w:szCs w:val="24"/>
            </w:rPr>
          </w:rPrChange>
        </w:rPr>
        <w:t>етр с 9 ТПУ и современными электропоездами и подъездом к международному аэропорту «Волгоград»;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5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5" w:author="Olesya Savelyeva" w:date="2022-08-09T11:02:00Z">
            <w:rPr>
              <w:color w:val="333333"/>
              <w:sz w:val="24"/>
              <w:szCs w:val="24"/>
            </w:rPr>
          </w:rPrChange>
        </w:rPr>
        <w:t>речной диаметр с пристанями, расположенными на поперечных связях с ТПУ на железнодорожном диаметре;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5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7" w:author="Olesya Savelyeva" w:date="2022-08-09T11:02:00Z">
            <w:rPr>
              <w:color w:val="333333"/>
              <w:sz w:val="24"/>
              <w:szCs w:val="24"/>
            </w:rPr>
          </w:rPrChange>
        </w:rPr>
        <w:t>воздушный диаметр вертолетного транспорта с посадочными площа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8" w:author="Olesya Savelyeva" w:date="2022-08-09T11:02:00Z">
            <w:rPr>
              <w:color w:val="333333"/>
              <w:sz w:val="24"/>
              <w:szCs w:val="24"/>
            </w:rPr>
          </w:rPrChange>
        </w:rPr>
        <w:t>дками;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5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0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автодорожный диаметр, с востока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1" w:author="Olesya Savelyeva" w:date="2022-08-09T11:02:00Z">
            <w:rPr>
              <w:color w:val="333333"/>
              <w:sz w:val="24"/>
              <w:szCs w:val="24"/>
            </w:rPr>
          </w:rPrChange>
        </w:rPr>
        <w:t>на запад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формируемый мостовым переходом через р. Волгу и подходами к нему, соединяющими федеральную дорогу М-6 и восточное направление на Сибирь и Казахстан, который позволит усилить агломерационные связи Волгограда 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далее – дополнительные связи с г. Астраханью;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6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5" w:author="Olesya Savelyeva" w:date="2022-08-09T11:02:00Z">
            <w:rPr>
              <w:color w:val="333333"/>
              <w:sz w:val="24"/>
              <w:szCs w:val="24"/>
            </w:rPr>
          </w:rPrChange>
        </w:rPr>
        <w:t>3) уровень сбора транспортных и пассажирских потоков через систему сегментного (районного) объединения поперечных транспортных линий на базе транспортных диаметров и центрального кольца: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6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7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радиальных на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8" w:author="Olesya Savelyeva" w:date="2022-08-09T11:02:00Z">
            <w:rPr>
              <w:color w:val="333333"/>
              <w:sz w:val="24"/>
              <w:szCs w:val="24"/>
            </w:rPr>
          </w:rPrChange>
        </w:rPr>
        <w:t>правлений и формирования своеобразных транспортных петель («Кольца-овалы») на основе объединения 0-й рокадной,    I, II, III Продольных магистралей;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6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0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устройство кольцевой магистрали в центральной части Волгограда.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1" w:author="Olesya Savelyeva" w:date="2022-08-09T11:02:00Z">
            <w:rPr>
              <w:color w:val="333333"/>
              <w:sz w:val="24"/>
              <w:szCs w:val="24"/>
            </w:rPr>
          </w:rPrChange>
        </w:rPr>
        <w:t>Внутрикольцевая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территория разбивается на 6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«транспортных ячеек», в которые транспорт может въезжать только с кольца. Автомобильные сообщения между «транспортными ячейками» осуществляются по кольцевой дороге, окружающей центр Волгограда. Вдоль этой дороги размещены «перехватывающие» паркинги. Перед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4" w:author="Olesya Savelyeva" w:date="2022-08-09T11:02:00Z">
            <w:rPr>
              <w:color w:val="333333"/>
              <w:sz w:val="24"/>
              <w:szCs w:val="24"/>
            </w:rPr>
          </w:rPrChange>
        </w:rPr>
        <w:t>вижение между «транспортными ячейками» внутри кольца осуществляется на общественном транспорте;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7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6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системы «подвозящих» поперечных транспортных связей с ТПУ;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7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8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развитие дорожных сегментов районов Волгограда. В дорожных сегментах должны быть развиты вну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9" w:author="Olesya Savelyeva" w:date="2022-08-09T11:02:00Z">
            <w:rPr>
              <w:color w:val="333333"/>
              <w:sz w:val="24"/>
              <w:szCs w:val="24"/>
            </w:rPr>
          </w:rPrChange>
        </w:rPr>
        <w:t>трирайонные связи, параллельные и перпендикулярные продольным магистралям;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8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1" w:author="Olesya Savelyeva" w:date="2022-08-09T11:02:00Z">
            <w:rPr>
              <w:color w:val="333333"/>
              <w:sz w:val="24"/>
              <w:szCs w:val="24"/>
            </w:rPr>
          </w:rPrChange>
        </w:rPr>
        <w:t>устройство многоуровневых развязок и ТПУ на основных магистралях города – транспортных диаметрах, объединяющих в себе все виды транспорта в ЕКТС города;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8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3" w:author="Olesya Savelyeva" w:date="2022-08-09T11:02:00Z">
            <w:rPr>
              <w:color w:val="333333"/>
              <w:sz w:val="24"/>
              <w:szCs w:val="24"/>
            </w:rPr>
          </w:rPrChange>
        </w:rPr>
        <w:t>4) уровень удобного и безопа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4" w:author="Olesya Savelyeva" w:date="2022-08-09T11:02:00Z">
            <w:rPr>
              <w:color w:val="333333"/>
              <w:sz w:val="24"/>
              <w:szCs w:val="24"/>
            </w:rPr>
          </w:rPrChange>
        </w:rPr>
        <w:t>сного «доступа» к объектам жилой, общественной и иной инфраструктур (местам проживания, образования, культуры и т.п.), который включает в себя: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8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6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участки соединения с линиями «сбора», подъезды к объектам инфраструктуры с применением различных мероприятий по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7" w:author="Olesya Savelyeva" w:date="2022-08-09T11:02:00Z">
            <w:rPr>
              <w:color w:val="333333"/>
              <w:sz w:val="24"/>
              <w:szCs w:val="24"/>
            </w:rPr>
          </w:rPrChange>
        </w:rPr>
        <w:t>«успокоению движения» с местами для кратковременной остановки или парковки автомобилей;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8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9" w:author="Olesya Savelyeva" w:date="2022-08-09T11:02:00Z">
            <w:rPr>
              <w:color w:val="333333"/>
              <w:sz w:val="24"/>
              <w:szCs w:val="24"/>
            </w:rPr>
          </w:rPrChange>
        </w:rPr>
        <w:t>устройство пешеходных зон в центральной торгово-прогулочной части города;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9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1" w:author="Olesya Savelyeva" w:date="2022-08-09T11:02:00Z">
            <w:rPr>
              <w:color w:val="333333"/>
              <w:sz w:val="24"/>
              <w:szCs w:val="24"/>
            </w:rPr>
          </w:rPrChange>
        </w:rPr>
        <w:t>формирование сети транспортных и прогулочных велосипедных дорожек;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9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3" w:author="Olesya Savelyeva" w:date="2022-08-09T11:02:00Z">
            <w:rPr>
              <w:color w:val="333333"/>
              <w:sz w:val="24"/>
              <w:szCs w:val="24"/>
            </w:rPr>
          </w:rPrChange>
        </w:rPr>
        <w:t>5) уровень объединения общественного транспорта в единую городскую систему в сочетании с мерами по ограничению использования личного и грузового транспорта в отдельных зонах города: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9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5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весь общественный транспорт, оказывающий услуги по перевозке пассажиров в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6" w:author="Olesya Savelyeva" w:date="2022-08-09T11:02:00Z">
            <w:rPr>
              <w:color w:val="333333"/>
              <w:sz w:val="24"/>
              <w:szCs w:val="24"/>
            </w:rPr>
          </w:rPrChange>
        </w:rPr>
        <w:t>городе, независимо от организационно-правовой формы объединяется в единый транспортный союз. Этот союз регулирует взаимодействие различных видов транспорта по вопросам расписания движения, тарифной политики, по единому билету, а также обеспечивает единое 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7" w:author="Olesya Savelyeva" w:date="2022-08-09T11:02:00Z">
            <w:rPr>
              <w:color w:val="333333"/>
              <w:sz w:val="24"/>
              <w:szCs w:val="24"/>
            </w:rPr>
          </w:rPrChange>
        </w:rPr>
        <w:t>нформационное поле для пассажиров через единую автоматизированную систему управления движением;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9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9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существующего скоростного трамвая («метротрама») с устройством третьей очереди – до Волгоградского государственного университета;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0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1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единой систе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2" w:author="Olesya Savelyeva" w:date="2022-08-09T11:02:00Z">
            <w:rPr>
              <w:color w:val="333333"/>
              <w:sz w:val="24"/>
              <w:szCs w:val="24"/>
            </w:rPr>
          </w:rPrChange>
        </w:rPr>
        <w:t>мы городского общественного электротранспорта на базе линии «метротрама», связывающей между собой разрозненные образования сетей обычного трамвая и троллейбуса;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0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4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скоростного автобусного сообщения по транспортным диаметрам;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0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6" w:author="Olesya Savelyeva" w:date="2022-08-09T11:02:00Z">
            <w:rPr>
              <w:color w:val="333333"/>
              <w:sz w:val="24"/>
              <w:szCs w:val="24"/>
            </w:rPr>
          </w:rPrChange>
        </w:rPr>
        <w:t>формирование широкой сети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7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«подвозящих» маршрутов с автобусами разной вместимости к ТПУ, станциям «метротрама», остановочным пунктам пригородной железной дороги и пристаням, открытие новых линий, в том числе на связях с площадками нового строительства, на связях дальних районов Вол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8" w:author="Olesya Savelyeva" w:date="2022-08-09T11:02:00Z">
            <w:rPr>
              <w:color w:val="333333"/>
              <w:sz w:val="24"/>
              <w:szCs w:val="24"/>
            </w:rPr>
          </w:rPrChange>
        </w:rPr>
        <w:t>гограда с общегородским центром и между собой, в частности, на скоростной дороге, магистралях непрерывного движения и ряде магистральных улиц и дорог общегородского значения;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0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0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создание системы ТПУ, различных по уровню и значимости, (схема расположения ТПУ п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1" w:author="Olesya Savelyeva" w:date="2022-08-09T11:02:00Z">
            <w:rPr>
              <w:color w:val="333333"/>
              <w:sz w:val="24"/>
              <w:szCs w:val="24"/>
            </w:rPr>
          </w:rPrChange>
        </w:rPr>
        <w:t>риведена в приложении 3 «Схема расположения транспортно-пересадочных узлов Волгограда (ТПУ)» к стратегии). Основой для выявления ТПУ послужили места пересечения маршрутов движения основного вида транспорта – электротранспорта (электропоезда, трамвая, тролл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2" w:author="Olesya Savelyeva" w:date="2022-08-09T11:02:00Z">
            <w:rPr>
              <w:color w:val="333333"/>
              <w:sz w:val="24"/>
              <w:szCs w:val="24"/>
            </w:rPr>
          </w:rPrChange>
        </w:rPr>
        <w:t>ейбуса) с маршрутами автобусов и маршрутных такси, где происходит массовая пересадка пассажиров с одного вида транспорта на другой. Устройство ТПУ позволит создать транспортную систему мирового уровня: интеграцию всех видов транспорта, распределение перево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3" w:author="Olesya Savelyeva" w:date="2022-08-09T11:02:00Z">
            <w:rPr>
              <w:color w:val="333333"/>
              <w:sz w:val="24"/>
              <w:szCs w:val="24"/>
            </w:rPr>
          </w:rPrChange>
        </w:rPr>
        <w:t>зок разными видами транспорта, увеличение пассажиропотока общественного транспорта, сокращение затрат на обслуживание парка и топливо в расчете на пассажира;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1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5" w:author="Olesya Savelyeva" w:date="2022-08-09T11:02:00Z">
            <w:rPr>
              <w:color w:val="333333"/>
              <w:sz w:val="24"/>
              <w:szCs w:val="24"/>
            </w:rPr>
          </w:rPrChange>
        </w:rPr>
        <w:t>усиление роли железнодорожного транспорта в освоении городских пассажирских перевозок за счет строительства новых и реконструкции существующих путей, вывода движения грузовых поездов преимущественно за пределы городской застройки (путепровод «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6" w:author="Olesya Savelyeva" w:date="2022-08-09T11:02:00Z">
            <w:rPr>
              <w:color w:val="333333"/>
              <w:sz w:val="24"/>
              <w:szCs w:val="24"/>
            </w:rPr>
          </w:rPrChange>
        </w:rPr>
        <w:t>Татьянка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7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– Ка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8" w:author="Olesya Savelyeva" w:date="2022-08-09T11:02:00Z">
            <w:rPr>
              <w:color w:val="333333"/>
              <w:sz w:val="24"/>
              <w:szCs w:val="24"/>
            </w:rPr>
          </w:rPrChange>
        </w:rPr>
        <w:t>нальная») и использование освободившихся путей для пуска городского железнодорожного транспорта, организации удобных подъездов городского транспорта к станциям и остановочным платформам;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1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0" w:author="Olesya Savelyeva" w:date="2022-08-09T11:02:00Z">
            <w:rPr>
              <w:color w:val="333333"/>
              <w:sz w:val="24"/>
              <w:szCs w:val="24"/>
            </w:rPr>
          </w:rPrChange>
        </w:rPr>
        <w:t>включение водного транспорта во внутригородские пассажирские перевозк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1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и, развитие культурно-бытовых поездок населения, экскурсионных и прогулочных направлений путем создания нового внутригородского маршрута «ул. им.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2" w:author="Olesya Savelyeva" w:date="2022-08-09T11:02:00Z">
            <w:rPr>
              <w:color w:val="333333"/>
              <w:sz w:val="24"/>
              <w:szCs w:val="24"/>
            </w:rPr>
          </w:rPrChange>
        </w:rPr>
        <w:t>Кастерина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– Красноармейский район» с заходом на о.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4" w:author="Olesya Savelyeva" w:date="2022-08-09T11:02:00Z">
            <w:rPr>
              <w:color w:val="333333"/>
              <w:sz w:val="24"/>
              <w:szCs w:val="24"/>
            </w:rPr>
          </w:rPrChange>
        </w:rPr>
        <w:t>Сарпинский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5" w:author="Olesya Savelyeva" w:date="2022-08-09T11:02:00Z">
            <w:rPr>
              <w:color w:val="333333"/>
              <w:sz w:val="24"/>
              <w:szCs w:val="24"/>
            </w:rPr>
          </w:rPrChange>
        </w:rPr>
        <w:t>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2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7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воздушного транспорта путем создания в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8" w:author="Olesya Savelyeva" w:date="2022-08-09T11:02:00Z">
            <w:rPr>
              <w:color w:val="333333"/>
              <w:sz w:val="24"/>
              <w:szCs w:val="24"/>
            </w:rPr>
          </w:rPrChange>
        </w:rPr>
        <w:t>ертолетных линий с системой посадочных площадок для нужд скорой медицинской помощи и служб чрезвычайных ситуаций;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2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0" w:author="Olesya Savelyeva" w:date="2022-08-09T11:02:00Z">
            <w:rPr>
              <w:color w:val="333333"/>
              <w:sz w:val="24"/>
              <w:szCs w:val="24"/>
            </w:rPr>
          </w:rPrChange>
        </w:rPr>
        <w:t>введение единого «Электронного проездного» на общественный транспорт внутригородского значения;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3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2" w:author="Olesya Savelyeva" w:date="2022-08-09T11:02:00Z">
            <w:rPr>
              <w:color w:val="333333"/>
              <w:sz w:val="24"/>
              <w:szCs w:val="24"/>
            </w:rPr>
          </w:rPrChange>
        </w:rPr>
        <w:t>6) уровень современного управления движением 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состоянием улично-дорожной сети и искусственных сооружений через единый центр управления с использованием: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3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5" w:author="Olesya Savelyeva" w:date="2022-08-09T11:02:00Z">
            <w:rPr>
              <w:color w:val="333333"/>
              <w:sz w:val="24"/>
              <w:szCs w:val="24"/>
            </w:rPr>
          </w:rPrChange>
        </w:rPr>
        <w:t>спутниковых навигационных систем;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3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7" w:author="Olesya Savelyeva" w:date="2022-08-09T11:02:00Z">
            <w:rPr>
              <w:color w:val="333333"/>
              <w:sz w:val="24"/>
              <w:szCs w:val="24"/>
            </w:rPr>
          </w:rPrChange>
        </w:rPr>
        <w:t>систем управления общественным транспортом с предоставлением ему условий приоритетного скоростного, регламентирова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8" w:author="Olesya Savelyeva" w:date="2022-08-09T11:02:00Z">
            <w:rPr>
              <w:color w:val="333333"/>
              <w:sz w:val="24"/>
              <w:szCs w:val="24"/>
            </w:rPr>
          </w:rPrChange>
        </w:rPr>
        <w:t>нного движения;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3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0" w:author="Olesya Savelyeva" w:date="2022-08-09T11:02:00Z">
            <w:rPr>
              <w:color w:val="333333"/>
              <w:sz w:val="24"/>
              <w:szCs w:val="24"/>
            </w:rPr>
          </w:rPrChange>
        </w:rPr>
        <w:t>наземных телекоммуникационных систем, включающих в себя светофоры с системами видеонаблюдения и видеофиксации, оценки режимов движения и др.;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4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2" w:author="Olesya Savelyeva" w:date="2022-08-09T11:02:00Z">
            <w:rPr>
              <w:color w:val="333333"/>
              <w:sz w:val="24"/>
              <w:szCs w:val="24"/>
            </w:rPr>
          </w:rPrChange>
        </w:rPr>
        <w:t>систем датчиков погодных условий, состояния покрытия, объединенных с системой управления состояние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3" w:author="Olesya Savelyeva" w:date="2022-08-09T11:02:00Z">
            <w:rPr>
              <w:color w:val="333333"/>
              <w:sz w:val="24"/>
              <w:szCs w:val="24"/>
            </w:rPr>
          </w:rPrChange>
        </w:rPr>
        <w:t>м автомобильных дорог;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4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5" w:author="Olesya Savelyeva" w:date="2022-08-09T11:02:00Z">
            <w:rPr>
              <w:color w:val="333333"/>
              <w:sz w:val="24"/>
              <w:szCs w:val="24"/>
            </w:rPr>
          </w:rPrChange>
        </w:rPr>
        <w:t>систем оповещения служб чрезвычайных ситуаций и скорой помощи;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4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7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автоматических систем скоростного вождения автомобиля без участия водителей на отдельных наиболее напряженных специально оборудованных участках дорог.</w:t>
      </w:r>
    </w:p>
    <w:p w:rsidR="00D1658D" w:rsidRPr="00D1658D" w:rsidRDefault="00FF7DF4">
      <w:pPr>
        <w:shd w:val="clear" w:color="auto" w:fill="FFFFFF"/>
        <w:spacing w:after="160" w:line="297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194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9" w:author="Olesya Savelyeva" w:date="2022-08-09T11:02:00Z">
            <w:rPr>
              <w:color w:val="333333"/>
              <w:sz w:val="24"/>
              <w:szCs w:val="24"/>
            </w:rPr>
          </w:rPrChange>
        </w:rPr>
        <w:t>Модернизация и разв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0" w:author="Olesya Savelyeva" w:date="2022-08-09T11:02:00Z">
            <w:rPr>
              <w:color w:val="333333"/>
              <w:sz w:val="24"/>
              <w:szCs w:val="24"/>
            </w:rPr>
          </w:rPrChange>
        </w:rPr>
        <w:t>итие дорожно-транспортной сети города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5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2" w:author="Olesya Savelyeva" w:date="2022-08-09T11:02:00Z">
            <w:rPr>
              <w:color w:val="333333"/>
              <w:sz w:val="24"/>
              <w:szCs w:val="24"/>
            </w:rPr>
          </w:rPrChange>
        </w:rPr>
        <w:t>Задачи: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5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4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развитие транспортных связей в продольном направлении путем строительства и реконструкции уличной сети: продолжение на юг                              (I Продольная магистраль – ул. Рабоче-Крестьянская – ул.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5" w:author="Olesya Savelyeva" w:date="2022-08-09T11:02:00Z">
            <w:rPr>
              <w:color w:val="333333"/>
              <w:sz w:val="24"/>
              <w:szCs w:val="24"/>
            </w:rPr>
          </w:rPrChange>
        </w:rPr>
        <w:t>Эл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6" w:author="Olesya Savelyeva" w:date="2022-08-09T11:02:00Z">
            <w:rPr>
              <w:color w:val="333333"/>
              <w:sz w:val="24"/>
              <w:szCs w:val="24"/>
            </w:rPr>
          </w:rPrChange>
        </w:rPr>
        <w:t>ектролесовская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7" w:author="Olesya Savelyeva" w:date="2022-08-09T11:02:00Z">
            <w:rPr>
              <w:color w:val="333333"/>
              <w:sz w:val="24"/>
              <w:szCs w:val="24"/>
            </w:rPr>
          </w:rPrChange>
        </w:rPr>
        <w:t>), организация западного дублера II Продольной магистрали (ул. Московская,    ул. им. Полины Осипенко, ул. им. Азизбекова, ул. Феодосийская), продолжение строительства в южном направлении набережной р. Волги (0-я рокадная Продольная магистрал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8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ь), реконструкция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9" w:author="Olesya Savelyeva" w:date="2022-08-09T11:02:00Z">
            <w:rPr>
              <w:color w:val="333333"/>
              <w:sz w:val="24"/>
              <w:szCs w:val="24"/>
            </w:rPr>
          </w:rPrChange>
        </w:rPr>
        <w:t>пр-кта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0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им. Маршала Советского Союза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1" w:author="Olesya Savelyeva" w:date="2022-08-09T11:02:00Z">
            <w:rPr>
              <w:color w:val="333333"/>
              <w:sz w:val="24"/>
              <w:szCs w:val="24"/>
            </w:rPr>
          </w:rPrChange>
        </w:rPr>
        <w:t>Г.К.Жукова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в Дзержинском районе Волгограда, комплексное благоустройство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3" w:author="Olesya Savelyeva" w:date="2022-08-09T11:02:00Z">
            <w:rPr>
              <w:color w:val="333333"/>
              <w:sz w:val="24"/>
              <w:szCs w:val="24"/>
            </w:rPr>
          </w:rPrChange>
        </w:rPr>
        <w:t>пр-кта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4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им. Маршала Советского Союза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5" w:author="Olesya Savelyeva" w:date="2022-08-09T11:02:00Z">
            <w:rPr>
              <w:color w:val="333333"/>
              <w:sz w:val="24"/>
              <w:szCs w:val="24"/>
            </w:rPr>
          </w:rPrChange>
        </w:rPr>
        <w:t>Г.К.Жукова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6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и ш. Авиаторов;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6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8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трасс общегородского значения в поперечном направлении в ц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9" w:author="Olesya Savelyeva" w:date="2022-08-09T11:02:00Z">
            <w:rPr>
              <w:color w:val="333333"/>
              <w:sz w:val="24"/>
              <w:szCs w:val="24"/>
            </w:rPr>
          </w:rPrChange>
        </w:rPr>
        <w:t>елях разгрузки магистральной сети, обеспечивающих дополнительные транспортные связи между продольными магистралями, с обходной дорогой, подходами внешних автодорог, а также с площадками нового строительства: магистраль вдоль железнодорожной линии от плотин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0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ы ГЭС, дублеры             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1" w:author="Olesya Savelyeva" w:date="2022-08-09T11:02:00Z">
            <w:rPr>
              <w:color w:val="333333"/>
              <w:sz w:val="24"/>
              <w:szCs w:val="24"/>
            </w:rPr>
          </w:rPrChange>
        </w:rPr>
        <w:t>пр-кта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им. Маршала Советского Союза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3" w:author="Olesya Savelyeva" w:date="2022-08-09T11:02:00Z">
            <w:rPr>
              <w:color w:val="333333"/>
              <w:sz w:val="24"/>
              <w:szCs w:val="24"/>
            </w:rPr>
          </w:rPrChange>
        </w:rPr>
        <w:t>Г.К.Жукова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4" w:author="Olesya Savelyeva" w:date="2022-08-09T11:02:00Z">
            <w:rPr>
              <w:color w:val="333333"/>
              <w:sz w:val="24"/>
              <w:szCs w:val="24"/>
            </w:rPr>
          </w:rPrChange>
        </w:rPr>
        <w:t>, ул. Ардатовской,                 ул. им. Неждановой, ул. 40 лет ВЛКСМ и др.;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7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6" w:author="Olesya Savelyeva" w:date="2022-08-09T11:02:00Z">
            <w:rPr>
              <w:color w:val="333333"/>
              <w:sz w:val="24"/>
              <w:szCs w:val="24"/>
            </w:rPr>
          </w:rPrChange>
        </w:rPr>
        <w:t>прокладка ряда магистральных улиц вдоль железнодорожных линий с использованием существующей улично-доро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7" w:author="Olesya Savelyeva" w:date="2022-08-09T11:02:00Z">
            <w:rPr>
              <w:color w:val="333333"/>
              <w:sz w:val="24"/>
              <w:szCs w:val="24"/>
            </w:rPr>
          </w:rPrChange>
        </w:rPr>
        <w:t>жной сети промышленно-коммунальных районов, создание единой системы магистральных улиц и дорог для пропуска основных потоков грузового автотранспорта;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7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9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сети магистральных улиц районного значения для улучшения транспортного обслуживания жилых районо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0" w:author="Olesya Savelyeva" w:date="2022-08-09T11:02:00Z">
            <w:rPr>
              <w:color w:val="333333"/>
              <w:sz w:val="24"/>
              <w:szCs w:val="24"/>
            </w:rPr>
          </w:rPrChange>
        </w:rPr>
        <w:t>в Волгограда и обеспечения надлежащей плотности транспортной сети в целом и ее пешеходной доступности, развитие сети дорог с твердым покрытием на территориях индивидуальной жилой застройки;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8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2" w:author="Olesya Savelyeva" w:date="2022-08-09T11:02:00Z">
            <w:rPr>
              <w:color w:val="333333"/>
              <w:sz w:val="24"/>
              <w:szCs w:val="24"/>
            </w:rPr>
          </w:rPrChange>
        </w:rPr>
        <w:t>оснащение магистральной улично-дорожной сети необходимыми транспор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3" w:author="Olesya Savelyeva" w:date="2022-08-09T11:02:00Z">
            <w:rPr>
              <w:color w:val="333333"/>
              <w:sz w:val="24"/>
              <w:szCs w:val="24"/>
            </w:rPr>
          </w:rPrChange>
        </w:rPr>
        <w:t>тными сооружениями – мостами, путепроводами и транспортными развязками в разных уровнях, внеуличными пешеходными переходами;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8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5" w:author="Olesya Savelyeva" w:date="2022-08-09T11:02:00Z">
            <w:rPr>
              <w:color w:val="333333"/>
              <w:sz w:val="24"/>
              <w:szCs w:val="24"/>
            </w:rPr>
          </w:rPrChange>
        </w:rPr>
        <w:t>разгрузка центра Волгограда от легковых автомобилей путем отвода транзитного движения, создание «перехватывающих» автостоянок у въе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6" w:author="Olesya Savelyeva" w:date="2022-08-09T11:02:00Z">
            <w:rPr>
              <w:color w:val="333333"/>
              <w:sz w:val="24"/>
              <w:szCs w:val="24"/>
            </w:rPr>
          </w:rPrChange>
        </w:rPr>
        <w:t>здов в центр и в город;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8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8" w:author="Olesya Savelyeva" w:date="2022-08-09T11:02:00Z">
            <w:rPr>
              <w:color w:val="333333"/>
              <w:sz w:val="24"/>
              <w:szCs w:val="24"/>
            </w:rPr>
          </w:rPrChange>
        </w:rPr>
        <w:t>строительство пешеходной и велосипедной инфраструктур (пешеходных и велодорожек, в том числе адаптированных для маломобильных групп населения).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8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0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в Красноармейском районе Волгограда – жилой массив, занятый аварийными жилыми домами в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1" w:author="Olesya Savelyeva" w:date="2022-08-09T11:02:00Z">
            <w:rPr>
              <w:color w:val="333333"/>
              <w:sz w:val="24"/>
              <w:szCs w:val="24"/>
            </w:rPr>
          </w:rPrChange>
        </w:rPr>
        <w:t>З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2" w:author="Olesya Savelyeva" w:date="2022-08-09T11:02:00Z">
            <w:rPr>
              <w:color w:val="333333"/>
              <w:sz w:val="24"/>
              <w:szCs w:val="24"/>
            </w:rPr>
          </w:rPrChange>
        </w:rPr>
        <w:t>аканальной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части;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9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5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в Дзержинском районе Волгограда – п. Ангарский, микрорайон «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6" w:author="Olesya Savelyeva" w:date="2022-08-09T11:02:00Z">
            <w:rPr>
              <w:color w:val="333333"/>
              <w:sz w:val="24"/>
              <w:szCs w:val="24"/>
            </w:rPr>
          </w:rPrChange>
        </w:rPr>
        <w:t>Жилгородок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7" w:author="Olesya Savelyeva" w:date="2022-08-09T11:02:00Z">
            <w:rPr>
              <w:color w:val="333333"/>
              <w:sz w:val="24"/>
              <w:szCs w:val="24"/>
            </w:rPr>
          </w:rPrChange>
        </w:rPr>
        <w:t>»;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9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9" w:author="Olesya Savelyeva" w:date="2022-08-09T11:02:00Z">
            <w:rPr>
              <w:color w:val="333333"/>
              <w:sz w:val="24"/>
              <w:szCs w:val="24"/>
            </w:rPr>
          </w:rPrChange>
        </w:rPr>
        <w:t>2) обеспечение земельных участков объектами коммунальной инфраструктуры (привлечение кредитов под гарантии, в том числе муниципальные гарантии, участие в федеральных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0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и областных программах);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0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2" w:author="Olesya Savelyeva" w:date="2022-08-09T11:02:00Z">
            <w:rPr>
              <w:color w:val="333333"/>
              <w:sz w:val="24"/>
              <w:szCs w:val="24"/>
            </w:rPr>
          </w:rPrChange>
        </w:rPr>
        <w:t>3) внедрение современных энергосберегающих технологий в градостроительстве, проектировании и строительстве объектов недвижимости;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0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4" w:author="Olesya Savelyeva" w:date="2022-08-09T11:02:00Z">
            <w:rPr>
              <w:color w:val="333333"/>
              <w:sz w:val="24"/>
              <w:szCs w:val="24"/>
            </w:rPr>
          </w:rPrChange>
        </w:rPr>
        <w:t>4) развитие ипотечного жилищного кредитования;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0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6" w:author="Olesya Savelyeva" w:date="2022-08-09T11:02:00Z">
            <w:rPr>
              <w:color w:val="333333"/>
              <w:sz w:val="24"/>
              <w:szCs w:val="24"/>
            </w:rPr>
          </w:rPrChange>
        </w:rPr>
        <w:t>5) предоставление мер муниципальной поддержки жителям Волгограда для приобретения (строительства) собственного (частного) жилья.</w:t>
      </w:r>
    </w:p>
    <w:p w:rsidR="00D1658D" w:rsidRPr="00D1658D" w:rsidRDefault="00FF7DF4">
      <w:pPr>
        <w:shd w:val="clear" w:color="auto" w:fill="FFFFFF"/>
        <w:spacing w:after="160" w:line="297" w:lineRule="auto"/>
        <w:ind w:firstLine="72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200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8" w:author="Olesya Savelyeva" w:date="2022-08-09T11:02:00Z">
            <w:rPr>
              <w:color w:val="333333"/>
              <w:sz w:val="24"/>
              <w:szCs w:val="24"/>
            </w:rPr>
          </w:rPrChange>
        </w:rPr>
        <w:t>Приведение городской коммунальной инфраструктуры, многоквартирных домов и придомовой территории в соответствие с современными т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9" w:author="Olesya Savelyeva" w:date="2022-08-09T11:02:00Z">
            <w:rPr>
              <w:color w:val="333333"/>
              <w:sz w:val="24"/>
              <w:szCs w:val="24"/>
            </w:rPr>
          </w:rPrChange>
        </w:rPr>
        <w:t>ребованиями благоустройства, надежности, качества и энергоэффективности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1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1" w:author="Olesya Savelyeva" w:date="2022-08-09T11:02:00Z">
            <w:rPr>
              <w:color w:val="333333"/>
              <w:sz w:val="24"/>
              <w:szCs w:val="24"/>
            </w:rPr>
          </w:rPrChange>
        </w:rPr>
        <w:t>Задачи: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1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3" w:author="Olesya Savelyeva" w:date="2022-08-09T11:02:00Z">
            <w:rPr>
              <w:color w:val="333333"/>
              <w:sz w:val="24"/>
              <w:szCs w:val="24"/>
            </w:rPr>
          </w:rPrChange>
        </w:rPr>
        <w:t>1) повышение надежности и эффективности производства и поставки коммунальных ресурсов: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1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5" w:author="Olesya Savelyeva" w:date="2022-08-09T11:02:00Z">
            <w:rPr>
              <w:color w:val="333333"/>
              <w:sz w:val="24"/>
              <w:szCs w:val="24"/>
            </w:rPr>
          </w:rPrChange>
        </w:rPr>
        <w:t>удовлетворение требований к качеству жилищно-коммунальных услуг, включающих в себя соблюд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6" w:author="Olesya Savelyeva" w:date="2022-08-09T11:02:00Z">
            <w:rPr>
              <w:color w:val="333333"/>
              <w:sz w:val="24"/>
              <w:szCs w:val="24"/>
            </w:rPr>
          </w:rPrChange>
        </w:rPr>
        <w:t>ение стандартов качества, бесперебойность подачи энергоресурсов, горячей и холодной воды населению и повышение уровня технической и экологической безопасности жилищного фонда;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1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8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модернизация, реконструкция действующих и строительство новых инженерных систем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9" w:author="Olesya Savelyeva" w:date="2022-08-09T11:02:00Z">
            <w:rPr>
              <w:color w:val="333333"/>
              <w:sz w:val="24"/>
              <w:szCs w:val="24"/>
            </w:rPr>
          </w:rPrChange>
        </w:rPr>
        <w:t>и сетей, снижение аварийности инженерной инфраструктуры в соответствии с утвержденной Программой комплексного развития систем коммунальной инфраструктуры Волгограда на период до     2025 года;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2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1" w:author="Olesya Savelyeva" w:date="2022-08-09T11:02:00Z">
            <w:rPr>
              <w:color w:val="333333"/>
              <w:sz w:val="24"/>
              <w:szCs w:val="24"/>
            </w:rPr>
          </w:rPrChange>
        </w:rPr>
        <w:t>2) создание благоприятных условий для привлечения частных инвес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2" w:author="Olesya Savelyeva" w:date="2022-08-09T11:02:00Z">
            <w:rPr>
              <w:color w:val="333333"/>
              <w:sz w:val="24"/>
              <w:szCs w:val="24"/>
            </w:rPr>
          </w:rPrChange>
        </w:rPr>
        <w:t>тиций в сферу жилищно-коммунального хозяйства (далее – ЖКХ) Волгограда: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2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4" w:author="Olesya Savelyeva" w:date="2022-08-09T11:02:00Z">
            <w:rPr>
              <w:color w:val="333333"/>
              <w:sz w:val="24"/>
              <w:szCs w:val="24"/>
            </w:rPr>
          </w:rPrChange>
        </w:rPr>
        <w:t>совершенствование муниципальной нормативной базы в сфере организации и развития МЧП в ЖКХ Волгограда и привлечение частного капитала в отрасль;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2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6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системы планирования развития 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7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модернизации систем коммунальной инфраструктуры;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2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9" w:author="Olesya Savelyeva" w:date="2022-08-09T11:02:00Z">
            <w:rPr>
              <w:color w:val="333333"/>
              <w:sz w:val="24"/>
              <w:szCs w:val="24"/>
            </w:rPr>
          </w:rPrChange>
        </w:rPr>
        <w:t>3) улучшение качества управления жилищным фондом и содержания общего имущества в многоквартирных домах: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3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1" w:author="Olesya Savelyeva" w:date="2022-08-09T11:02:00Z">
            <w:rPr>
              <w:color w:val="333333"/>
              <w:sz w:val="24"/>
              <w:szCs w:val="24"/>
            </w:rPr>
          </w:rPrChange>
        </w:rPr>
        <w:t>проведение капитального ремонта многоквартирных домов на территории Волгограда в рамках мероприятий ре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гиональной программы «Капитальный ремонт общего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3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имущества в многоквартирных домах, расположенных на территории Волгоградской области»;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3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5" w:author="Olesya Savelyeva" w:date="2022-08-09T11:02:00Z">
            <w:rPr>
              <w:color w:val="333333"/>
              <w:sz w:val="24"/>
              <w:szCs w:val="24"/>
            </w:rPr>
          </w:rPrChange>
        </w:rPr>
        <w:t>формирование эффективного механизма управления жилищным фондом Волгограда за счет повышения роли собственников жилого фон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6" w:author="Olesya Savelyeva" w:date="2022-08-09T11:02:00Z">
            <w:rPr>
              <w:color w:val="333333"/>
              <w:sz w:val="24"/>
              <w:szCs w:val="24"/>
            </w:rPr>
          </w:rPrChange>
        </w:rPr>
        <w:t>да и повышения ответственности предприятий жилищно-коммунального комплекса, повышения эффективности муниципального и государственного контроля (надзора), лицензионного контроля.</w:t>
      </w:r>
    </w:p>
    <w:p w:rsidR="00D1658D" w:rsidRPr="00D1658D" w:rsidRDefault="00FF7DF4">
      <w:pPr>
        <w:shd w:val="clear" w:color="auto" w:fill="FFFFFF"/>
        <w:spacing w:after="160" w:line="297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2037" w:author="Olesya Savelyeva" w:date="2022-08-09T11:02:00Z">
            <w:rPr>
              <w:color w:val="333333"/>
              <w:sz w:val="24"/>
              <w:szCs w:val="24"/>
            </w:rPr>
          </w:rPrChange>
        </w:rPr>
      </w:pP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8" w:author="Olesya Savelyeva" w:date="2022-08-09T11:02:00Z">
            <w:rPr>
              <w:color w:val="333333"/>
              <w:sz w:val="24"/>
              <w:szCs w:val="24"/>
            </w:rPr>
          </w:rPrChange>
        </w:rPr>
        <w:t>Ревитализация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9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неиспользуемых (неэффективно используемых) территорий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40" w:author="Olesya Savelyeva" w:date="2022-08-09T11:02:00Z">
            <w:rPr>
              <w:color w:val="333333"/>
              <w:sz w:val="24"/>
              <w:szCs w:val="24"/>
            </w:rPr>
          </w:rPrChange>
        </w:rPr>
      </w:pP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1" w:author="Olesya Savelyeva" w:date="2022-08-09T11:02:00Z">
            <w:rPr>
              <w:color w:val="333333"/>
              <w:sz w:val="24"/>
              <w:szCs w:val="24"/>
            </w:rPr>
          </w:rPrChange>
        </w:rPr>
        <w:t>Ревитализа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2" w:author="Olesya Savelyeva" w:date="2022-08-09T11:02:00Z">
            <w:rPr>
              <w:color w:val="333333"/>
              <w:sz w:val="24"/>
              <w:szCs w:val="24"/>
            </w:rPr>
          </w:rPrChange>
        </w:rPr>
        <w:t>ция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– это комплексный процесс реорганизации, оживления городской среды. Для того чтобы обеспечить качественный рост привлекательности города для жителей и гостей города, необходимо вовлекать в оборот площади из числа неиспользуемых (неэффективно используем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4" w:author="Olesya Savelyeva" w:date="2022-08-09T11:02:00Z">
            <w:rPr>
              <w:color w:val="333333"/>
              <w:sz w:val="24"/>
              <w:szCs w:val="24"/>
            </w:rPr>
          </w:rPrChange>
        </w:rPr>
        <w:t>ых) территорий, в том числе производственных. «Конверсионные территории» представляют один из важнейших ресурсов для городского развития и должны быть использованы для создания объектов жилищного строительства, деловой застройки и формирования новых общест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5" w:author="Olesya Savelyeva" w:date="2022-08-09T11:02:00Z">
            <w:rPr>
              <w:color w:val="333333"/>
              <w:sz w:val="24"/>
              <w:szCs w:val="24"/>
            </w:rPr>
          </w:rPrChange>
        </w:rPr>
        <w:t>венных пространств в интересах предпринимательского сообщества и жителей города.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4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7" w:author="Olesya Savelyeva" w:date="2022-08-09T11:02:00Z">
            <w:rPr>
              <w:color w:val="333333"/>
              <w:sz w:val="24"/>
              <w:szCs w:val="24"/>
            </w:rPr>
          </w:rPrChange>
        </w:rPr>
        <w:t>Цель – замещение производственных функций на особо ценных в градостроительном отношении территориях – в прибрежной зоне р. Волги, в зоне общегородского центра – для развития общественно-деловых зон, жилой застройки, коммерческих функций, рекреационных зон.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4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9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Стимулирование переноса промышленных предприятий из центра Волгограда на окраины для использования территорий под жилую или деловую застройку – направленное градостроительное развитие под изменение структуры экономики Волгограда, а именно увеличение доли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50" w:author="Olesya Savelyeva" w:date="2022-08-09T11:02:00Z">
            <w:rPr>
              <w:color w:val="333333"/>
              <w:sz w:val="24"/>
              <w:szCs w:val="24"/>
            </w:rPr>
          </w:rPrChange>
        </w:rPr>
        <w:t>обслуживающих, информационных, транспортно-логистических и других видов услуг.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5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52" w:author="Olesya Savelyeva" w:date="2022-08-09T11:02:00Z">
            <w:rPr>
              <w:color w:val="333333"/>
              <w:sz w:val="24"/>
              <w:szCs w:val="24"/>
            </w:rPr>
          </w:rPrChange>
        </w:rPr>
        <w:t>Задачи: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5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54" w:author="Olesya Savelyeva" w:date="2022-08-09T11:02:00Z">
            <w:rPr>
              <w:color w:val="333333"/>
              <w:sz w:val="24"/>
              <w:szCs w:val="24"/>
            </w:rPr>
          </w:rPrChange>
        </w:rPr>
        <w:t>1) поэтапное замещение производственных функций на особо ценных в градостроительном отношении территориях – в прибрежной зоне р. Волги, в зоне общегородского центра – дл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55" w:author="Olesya Savelyeva" w:date="2022-08-09T11:02:00Z">
            <w:rPr>
              <w:color w:val="333333"/>
              <w:sz w:val="24"/>
              <w:szCs w:val="24"/>
            </w:rPr>
          </w:rPrChange>
        </w:rPr>
        <w:t>я развития общественно-деловых зон, жилой застройки, коммерческих функций, рекреационных зон. В функциональном зонировании отражено сокращение площади производственных зон в общем балансе территории Волгограда: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5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57" w:author="Olesya Savelyeva" w:date="2022-08-09T11:02:00Z">
            <w:rPr>
              <w:color w:val="333333"/>
              <w:sz w:val="24"/>
              <w:szCs w:val="24"/>
            </w:rPr>
          </w:rPrChange>
        </w:rPr>
        <w:t>под развитие жилых и общественно-деловых функ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58" w:author="Olesya Savelyeva" w:date="2022-08-09T11:02:00Z">
            <w:rPr>
              <w:color w:val="333333"/>
              <w:sz w:val="24"/>
              <w:szCs w:val="24"/>
            </w:rPr>
          </w:rPrChange>
        </w:rPr>
        <w:t>ций – прилегающие прибрежные территории к р. Волге;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5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60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первоочередная реорганизация производственно-коммунальных территорий, расположенных в водоохранных и прибрежных зонах, ликвидация источников загрязнения и соблюдение режима природоохранной деятельности в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61" w:author="Olesya Savelyeva" w:date="2022-08-09T11:02:00Z">
            <w:rPr>
              <w:color w:val="333333"/>
              <w:sz w:val="24"/>
              <w:szCs w:val="24"/>
            </w:rPr>
          </w:rPrChange>
        </w:rPr>
        <w:t>соответствии с действующими нормативами по охране водного комплекса;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6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63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2) формирование земельных участков для размещения новых предприятий, научно-производственных комплексов, технико-внедренческих зон, технопарков, въездных транспортно-терминальных комплекс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64" w:author="Olesya Savelyeva" w:date="2022-08-09T11:02:00Z">
            <w:rPr>
              <w:color w:val="333333"/>
              <w:sz w:val="24"/>
              <w:szCs w:val="24"/>
            </w:rPr>
          </w:rPrChange>
        </w:rPr>
        <w:t>ов и пр.;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6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66" w:author="Olesya Savelyeva" w:date="2022-08-09T11:02:00Z">
            <w:rPr>
              <w:color w:val="333333"/>
              <w:sz w:val="24"/>
              <w:szCs w:val="24"/>
            </w:rPr>
          </w:rPrChange>
        </w:rPr>
        <w:t>3) эффективное использование территории производственных зон – выборочное уплотнение, упорядочение застройки, санация, рекультивация, комплексное благоустройство и озеленение территорий предприятий, развитие инженерной и транспортной инфраструкту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67" w:author="Olesya Savelyeva" w:date="2022-08-09T11:02:00Z">
            <w:rPr>
              <w:color w:val="333333"/>
              <w:sz w:val="24"/>
              <w:szCs w:val="24"/>
            </w:rPr>
          </w:rPrChange>
        </w:rPr>
        <w:t>р сохраняющихся производственных объектов;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6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69" w:author="Olesya Savelyeva" w:date="2022-08-09T11:02:00Z">
            <w:rPr>
              <w:color w:val="333333"/>
              <w:sz w:val="24"/>
              <w:szCs w:val="24"/>
            </w:rPr>
          </w:rPrChange>
        </w:rPr>
        <w:t>4) проведение инвентаризации в целях более эффективного использования территорий и фондов предприятий;</w:t>
      </w: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7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71" w:author="Olesya Savelyeva" w:date="2022-08-09T11:02:00Z">
            <w:rPr>
              <w:color w:val="333333"/>
              <w:sz w:val="24"/>
              <w:szCs w:val="24"/>
            </w:rPr>
          </w:rPrChange>
        </w:rPr>
        <w:t>5) разработка проектов санитарно-защитных зон, их нормативное озеленение и благоустройство.</w:t>
      </w:r>
    </w:p>
    <w:p w:rsidR="00D1658D" w:rsidRPr="00D1658D" w:rsidRDefault="00D1658D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72" w:author="Olesya Savelyeva" w:date="2022-08-09T11:02:00Z">
            <w:rPr>
              <w:color w:val="333333"/>
              <w:sz w:val="24"/>
              <w:szCs w:val="24"/>
            </w:rPr>
          </w:rPrChange>
        </w:rPr>
      </w:pPr>
    </w:p>
    <w:p w:rsidR="00D1658D" w:rsidRPr="00D1658D" w:rsidRDefault="00FF7DF4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7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757575"/>
          <w:sz w:val="21"/>
          <w:szCs w:val="21"/>
          <w:highlight w:val="white"/>
          <w:rPrChange w:id="2074" w:author="Olesya Savelyeva" w:date="2022-08-09T11:02:00Z">
            <w:rPr>
              <w:color w:val="757575"/>
              <w:sz w:val="21"/>
              <w:szCs w:val="21"/>
              <w:highlight w:val="white"/>
            </w:rPr>
          </w:rPrChange>
        </w:rPr>
        <w:t>Среднее количество происшествий по степени тяжести в сутки за каждый час в будний/выходной день.</w:t>
      </w: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75" w:author="Olesya Savelyeva" w:date="2022-08-09T11:02:00Z">
            <w:rPr>
              <w:color w:val="333333"/>
              <w:sz w:val="24"/>
              <w:szCs w:val="24"/>
            </w:rPr>
          </w:rPrChange>
        </w:rPr>
      </w:pPr>
    </w:p>
    <w:p w:rsidR="00D1658D" w:rsidRPr="00D1658D" w:rsidRDefault="00D1658D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2076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:rsidR="00D1658D" w:rsidRPr="00D1658D" w:rsidRDefault="00FF7DF4">
      <w:pPr>
        <w:rPr>
          <w:rFonts w:ascii="Times New Roman" w:eastAsia="Times New Roman" w:hAnsi="Times New Roman" w:cs="Times New Roman"/>
          <w:rPrChange w:id="2077" w:author="Olesya Savelyeva" w:date="2022-08-09T11:02:00Z">
            <w:rPr/>
          </w:rPrChange>
        </w:rPr>
      </w:pPr>
      <w:r>
        <w:rPr>
          <w:noProof/>
        </w:rPr>
        <w:drawing>
          <wp:inline distT="114300" distB="114300" distL="114300" distR="114300">
            <wp:extent cx="5731200" cy="33528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658D" w:rsidRPr="00D1658D" w:rsidRDefault="00FF7DF4">
      <w:pPr>
        <w:rPr>
          <w:rFonts w:ascii="Times New Roman" w:eastAsia="Times New Roman" w:hAnsi="Times New Roman" w:cs="Times New Roman"/>
          <w:rPrChange w:id="2078" w:author="Olesya Savelyeva" w:date="2022-08-09T11:02:00Z">
            <w:rPr/>
          </w:rPrChange>
        </w:rPr>
      </w:pPr>
      <w:r>
        <w:rPr>
          <w:rFonts w:ascii="Times New Roman" w:eastAsia="Times New Roman" w:hAnsi="Times New Roman" w:cs="Times New Roman"/>
          <w:rPrChange w:id="2079" w:author="Olesya Savelyeva" w:date="2022-08-09T11:02:00Z">
            <w:rPr/>
          </w:rPrChange>
        </w:rPr>
        <w:t>По исходным данным можно сделать вывод что основные происшествия на дорогах Волгограда происходят в выходные дни в зависимости от погодных условий.</w:t>
      </w:r>
    </w:p>
    <w:p w:rsidR="00D1658D" w:rsidRPr="00D1658D" w:rsidRDefault="00FF7DF4">
      <w:pPr>
        <w:rPr>
          <w:rFonts w:ascii="Times New Roman" w:eastAsia="Times New Roman" w:hAnsi="Times New Roman" w:cs="Times New Roman"/>
          <w:rPrChange w:id="2080" w:author="Olesya Savelyeva" w:date="2022-08-09T11:02:00Z">
            <w:rPr/>
          </w:rPrChange>
        </w:rPr>
      </w:pPr>
      <w:r>
        <w:rPr>
          <w:rFonts w:ascii="Times New Roman" w:eastAsia="Times New Roman" w:hAnsi="Times New Roman" w:cs="Times New Roman"/>
          <w:rPrChange w:id="2081" w:author="Olesya Savelyeva" w:date="2022-08-09T11:02:00Z">
            <w:rPr/>
          </w:rPrChange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rPrChange w:id="2082" w:author="Olesya Savelyeva" w:date="2022-08-09T11:02:00Z">
            <w:rPr/>
          </w:rPrChange>
        </w:rPr>
        <w:t>Рекоме</w:t>
      </w:r>
      <w:r>
        <w:rPr>
          <w:rFonts w:ascii="Times New Roman" w:eastAsia="Times New Roman" w:hAnsi="Times New Roman" w:cs="Times New Roman"/>
          <w:rPrChange w:id="2083" w:author="Olesya Savelyeva" w:date="2022-08-09T11:02:00Z">
            <w:rPr/>
          </w:rPrChange>
        </w:rPr>
        <w:t>ндации :</w:t>
      </w:r>
      <w:proofErr w:type="gramEnd"/>
    </w:p>
    <w:p w:rsidR="00D1658D" w:rsidRPr="00D1658D" w:rsidRDefault="00FF7DF4">
      <w:pPr>
        <w:rPr>
          <w:rFonts w:ascii="Times New Roman" w:eastAsia="Times New Roman" w:hAnsi="Times New Roman" w:cs="Times New Roman"/>
          <w:rPrChange w:id="2084" w:author="Olesya Savelyeva" w:date="2022-08-09T11:02:00Z">
            <w:rPr/>
          </w:rPrChange>
        </w:rPr>
      </w:pPr>
      <w:r>
        <w:rPr>
          <w:rFonts w:ascii="Times New Roman" w:eastAsia="Times New Roman" w:hAnsi="Times New Roman" w:cs="Times New Roman"/>
          <w:rPrChange w:id="2085" w:author="Olesya Savelyeva" w:date="2022-08-09T11:02:00Z">
            <w:rPr/>
          </w:rPrChange>
        </w:rPr>
        <w:t>-Направлять уведомления на телефоны о ситуациях на дорогах и погодных условиях</w:t>
      </w:r>
    </w:p>
    <w:p w:rsidR="00D1658D" w:rsidRPr="00D1658D" w:rsidRDefault="00FF7DF4">
      <w:pPr>
        <w:rPr>
          <w:rFonts w:ascii="Times New Roman" w:eastAsia="Times New Roman" w:hAnsi="Times New Roman" w:cs="Times New Roman"/>
          <w:rPrChange w:id="2086" w:author="Olesya Savelyeva" w:date="2022-08-09T11:02:00Z">
            <w:rPr/>
          </w:rPrChange>
        </w:rPr>
      </w:pPr>
      <w:r>
        <w:rPr>
          <w:rFonts w:ascii="Times New Roman" w:eastAsia="Times New Roman" w:hAnsi="Times New Roman" w:cs="Times New Roman"/>
          <w:rPrChange w:id="2087" w:author="Olesya Savelyeva" w:date="2022-08-09T11:02:00Z">
            <w:rPr/>
          </w:rPrChange>
        </w:rPr>
        <w:t>- Ужесточить штрафы водителям в нетрезвом состоянии.</w:t>
      </w:r>
    </w:p>
    <w:p w:rsidR="00D1658D" w:rsidRPr="00D1658D" w:rsidRDefault="00D1658D">
      <w:pPr>
        <w:rPr>
          <w:rFonts w:ascii="Times New Roman" w:eastAsia="Times New Roman" w:hAnsi="Times New Roman" w:cs="Times New Roman"/>
          <w:rPrChange w:id="2088" w:author="Olesya Savelyeva" w:date="2022-08-09T11:02:00Z">
            <w:rPr/>
          </w:rPrChange>
        </w:rPr>
      </w:pPr>
    </w:p>
    <w:p w:rsidR="00D1658D" w:rsidRPr="00D1658D" w:rsidRDefault="00FF7DF4">
      <w:p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89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0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lastRenderedPageBreak/>
        <w:t>Внимательно изучите каждую аварию, большинство аварий произошло на светофорах, далее следуют перекрестки и перекре</w:t>
      </w: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1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 xml:space="preserve">стки. В каждом из этих мест большинство аварий по-прежнему относятся к легким авариям со степенью тяжести </w:t>
      </w:r>
    </w:p>
    <w:p w:rsidR="00D1658D" w:rsidRPr="00D1658D" w:rsidRDefault="00D1658D">
      <w:p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2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</w:p>
    <w:p w:rsidR="00D1658D" w:rsidRPr="00D1658D" w:rsidRDefault="00FF7DF4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3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4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Сделать четкие разметки на дорогах</w:t>
      </w:r>
    </w:p>
    <w:p w:rsidR="00D1658D" w:rsidRPr="00D1658D" w:rsidRDefault="00FF7DF4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5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6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 xml:space="preserve">Укомплектовать светофорами </w:t>
      </w:r>
      <w:proofErr w:type="gramStart"/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7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перекрестки</w:t>
      </w:r>
      <w:proofErr w:type="gramEnd"/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8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 xml:space="preserve"> несущие аварийную опасность</w:t>
      </w:r>
    </w:p>
    <w:p w:rsidR="00D1658D" w:rsidRPr="00D1658D" w:rsidRDefault="00FF7DF4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9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00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 xml:space="preserve">Своевременно реагировать на обращения жителей </w:t>
      </w: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01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о неработающих светофорах</w:t>
      </w:r>
    </w:p>
    <w:p w:rsidR="00D1658D" w:rsidRPr="00D1658D" w:rsidRDefault="00FF7DF4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02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03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Установить датчики показаний неработающих камер и светофоров.</w:t>
      </w:r>
    </w:p>
    <w:p w:rsidR="00D1658D" w:rsidRPr="00D1658D" w:rsidRDefault="00FF7DF4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04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05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 xml:space="preserve">Установить датчики </w:t>
      </w:r>
      <w:proofErr w:type="gramStart"/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06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на фонарях</w:t>
      </w:r>
      <w:proofErr w:type="gramEnd"/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07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 xml:space="preserve"> расположенных вблизи перекрестков и светофоров для быстрого реагирования по замене ламп</w:t>
      </w:r>
    </w:p>
    <w:p w:rsidR="00D1658D" w:rsidRPr="00D1658D" w:rsidRDefault="00FF7DF4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08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09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Своевременно отправлять на расчистку дорог технику</w:t>
      </w:r>
    </w:p>
    <w:p w:rsidR="00D1658D" w:rsidRPr="00D1658D" w:rsidRDefault="00FF7DF4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10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11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Создание интерактивной карты дорог города с указанием проблем, жители города смогут отправлять фото проблем, модератор будет добавлять проблему на карту, тем самым предупреждая жителей и ОИВ о проблеме, подразделение ответственное за решение вопроса сможе</w:t>
      </w: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12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т своевременно отреагировать на запрос и быстро изменить ситуацию.</w:t>
      </w:r>
    </w:p>
    <w:p w:rsidR="00D1658D" w:rsidRDefault="00FF7DF4">
      <w:pPr>
        <w:numPr>
          <w:ilvl w:val="0"/>
          <w:numId w:val="1"/>
        </w:numPr>
        <w:rPr>
          <w:ins w:id="2113" w:author="Olesya Savelyeva" w:date="2022-08-09T12:50:00Z"/>
          <w:rFonts w:ascii="Times New Roman" w:eastAsia="Times New Roman" w:hAnsi="Times New Roman" w:cs="Times New Roman"/>
          <w:color w:val="292929"/>
          <w:sz w:val="30"/>
          <w:szCs w:val="30"/>
          <w:highlight w:val="white"/>
        </w:rPr>
      </w:pPr>
      <w:ins w:id="2114" w:author="Olesya Savelyeva" w:date="2022-08-09T12:50:00Z"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15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 xml:space="preserve">Разработка алгоритма </w:t>
        </w:r>
        <w:proofErr w:type="spellStart"/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16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детекции</w:t>
        </w:r>
        <w:proofErr w:type="spellEnd"/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17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 xml:space="preserve"> людей и посторонних объектов в области портала двери пассажирского общественного транспорта</w:t>
        </w:r>
      </w:ins>
    </w:p>
    <w:p w:rsidR="00D1658D" w:rsidRDefault="00FF7DF4">
      <w:pPr>
        <w:numPr>
          <w:ilvl w:val="0"/>
          <w:numId w:val="1"/>
        </w:numPr>
        <w:shd w:val="clear" w:color="auto" w:fill="FFFFFF"/>
        <w:rPr>
          <w:ins w:id="2118" w:author="Olesya Savelyeva" w:date="2022-08-09T12:50:00Z"/>
          <w:color w:val="2F2F2F"/>
          <w:sz w:val="24"/>
          <w:szCs w:val="24"/>
          <w:highlight w:val="white"/>
        </w:rPr>
      </w:pPr>
      <w:ins w:id="2119" w:author="Olesya Savelyeva" w:date="2022-08-09T12:50:00Z"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20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Установка камер видеонаблюдения подразумевает под собой дополнительное создание инфраструктуры: установка оборудования связи, прокладка кабелей для передачи большого потока информации. Радиолокационные детекторы также имеют недостатки. Помимо организации к</w:t>
        </w:r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21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анала связи, требуется частая настройка оборудования, в связи с ее составной сложностью.</w:t>
        </w:r>
      </w:ins>
    </w:p>
    <w:p w:rsidR="00D1658D" w:rsidRDefault="00FF7DF4">
      <w:pPr>
        <w:numPr>
          <w:ilvl w:val="0"/>
          <w:numId w:val="1"/>
        </w:numPr>
        <w:shd w:val="clear" w:color="auto" w:fill="FFFFFF"/>
        <w:rPr>
          <w:ins w:id="2122" w:author="Olesya Savelyeva" w:date="2022-08-09T12:50:00Z"/>
          <w:color w:val="2F2F2F"/>
          <w:sz w:val="24"/>
          <w:szCs w:val="24"/>
          <w:highlight w:val="white"/>
        </w:rPr>
      </w:pPr>
      <w:ins w:id="2123" w:author="Olesya Savelyeva" w:date="2022-08-09T12:50:00Z"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24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Технология индуктивного петлевого детектора предназначена для обнаружения автотранспорта и предоставления ему приоритета на перекрестке с помощью заложенных в дорожное</w:t>
        </w:r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25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 xml:space="preserve"> </w:t>
        </w:r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26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lastRenderedPageBreak/>
          <w:t>полотно индуктивных петель, что подразумевает проведение дорожных работ и снятие асфальтного покрытия. В данным случае применяется технология магнитной индукции, которая позволяет не только определить наличие ТС, а также его тип (легковой или грузовой авт</w:t>
        </w:r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27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омобиль).</w:t>
        </w:r>
      </w:ins>
    </w:p>
    <w:p w:rsidR="00D1658D" w:rsidRDefault="00FF7DF4">
      <w:pPr>
        <w:numPr>
          <w:ilvl w:val="0"/>
          <w:numId w:val="1"/>
        </w:numPr>
        <w:shd w:val="clear" w:color="auto" w:fill="FFFFFF"/>
        <w:spacing w:line="285" w:lineRule="auto"/>
        <w:rPr>
          <w:ins w:id="2128" w:author="Olesya Savelyeva" w:date="2022-08-09T12:50:00Z"/>
          <w:color w:val="2F2F2F"/>
          <w:sz w:val="24"/>
          <w:szCs w:val="24"/>
          <w:highlight w:val="white"/>
        </w:rPr>
      </w:pPr>
      <w:ins w:id="2129" w:author="Olesya Savelyeva" w:date="2022-08-09T12:50:00Z"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30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 xml:space="preserve">Проектирование автоматизированной системы управления дорожным </w:t>
        </w:r>
        <w:proofErr w:type="spellStart"/>
        <w:proofErr w:type="gramStart"/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31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движением.Транспортные</w:t>
        </w:r>
        <w:proofErr w:type="spellEnd"/>
        <w:proofErr w:type="gramEnd"/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32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 xml:space="preserve"> заторы в городе стали повседневным явлением. С каждым годом их число и продолжительность неуклонно увеличивается. Внедрение автоматизированных систем управления </w:t>
        </w:r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33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дорожным движением (АСУДД) является технологичным способом повысить эффективность использования улично-дорожной сети и снизить количество транспортных заторов.</w:t>
        </w:r>
      </w:ins>
    </w:p>
    <w:p w:rsidR="00D1658D" w:rsidRPr="00D1658D" w:rsidRDefault="00D1658D">
      <w:pPr>
        <w:numPr>
          <w:ilvl w:val="0"/>
          <w:numId w:val="1"/>
        </w:numPr>
        <w:rPr>
          <w:color w:val="2F2F2F"/>
          <w:sz w:val="24"/>
          <w:szCs w:val="24"/>
          <w:highlight w:val="white"/>
          <w:rPrChange w:id="2134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</w:p>
    <w:p w:rsidR="00D1658D" w:rsidRPr="00D1658D" w:rsidRDefault="00D1658D">
      <w:pPr>
        <w:ind w:left="720"/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35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</w:p>
    <w:p w:rsidR="00D1658D" w:rsidRPr="00D1658D" w:rsidRDefault="00FF7DF4">
      <w:pPr>
        <w:shd w:val="clear" w:color="auto" w:fill="FFFFFF"/>
        <w:spacing w:before="600" w:line="523" w:lineRule="auto"/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36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37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Несмотря на то, что имеется больше информации, желательно выбрать несколько соответствующих ха</w:t>
      </w: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38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рактеристик, которые оказывают более сильное влияние на аварию и ее тяжесть. Это может снизить потребность в вычислениях и повысить точность прогнозов. В основном выбирались время, место и погодные условия.</w:t>
      </w:r>
    </w:p>
    <w:p w:rsidR="00D1658D" w:rsidRPr="00D1658D" w:rsidRDefault="00FF7DF4">
      <w:pPr>
        <w:spacing w:before="820" w:line="283" w:lineRule="auto"/>
        <w:ind w:left="720"/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39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40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feature_lst=['Источник','TMC','Серьезность','Star</w:t>
      </w:r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41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t_Lng','Start_Lat','Расстояние (мили)','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42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Сторона','Город','Округ','Область','Часовой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43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 xml:space="preserve"> пояс', 'Температура (F)', 'Влажность (%)', 'Давление (дюймы)', 'Видимость (мили)', 'Направление ветра', '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44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Погодные_условия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45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', 'Удобства', 'Удар', 'Пересечение', 'Уступка доро</w:t>
      </w:r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46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ги ','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47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Junction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48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','No_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49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Exit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50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 xml:space="preserve">','Железная 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51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дорога','Круговая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52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 xml:space="preserve"> развязка','Станция','Остановка','Traffic_Calming','Traffic_Signal','Turning_Loop','Sunrise_Sunset','Час','Будний день', '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53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Time_Duration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54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 xml:space="preserve"> (мин)']</w:t>
      </w:r>
    </w:p>
    <w:p w:rsidR="00D1658D" w:rsidRPr="00D1658D" w:rsidRDefault="00D1658D">
      <w:pPr>
        <w:ind w:left="720"/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55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</w:p>
    <w:p w:rsidR="00D1658D" w:rsidRPr="00D1658D" w:rsidRDefault="00FF7DF4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6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7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lastRenderedPageBreak/>
        <w:t xml:space="preserve">Аналитическое управленческое </w:t>
      </w:r>
      <w:proofErr w:type="gramStart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8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>решение  является</w:t>
      </w:r>
      <w:proofErr w:type="gramEnd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9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 дополнением</w:t>
      </w: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0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 для анализа министерств  и дальнейшего планирования действий . </w:t>
      </w:r>
      <w:proofErr w:type="gramStart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1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>Специалистам  министерств</w:t>
      </w:r>
      <w:proofErr w:type="gramEnd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2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  предоставляется упрощенная схема для оперативного реагирования на события: они получают доступ к детальному плану загруженностей и аналитике по статистике, собранной</w:t>
      </w: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3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 со всех данных, что значительно сократит время принятия решения.</w:t>
      </w:r>
    </w:p>
    <w:p w:rsidR="00D1658D" w:rsidRPr="00D1658D" w:rsidRDefault="00D1658D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4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</w:p>
    <w:p w:rsidR="00D1658D" w:rsidRPr="00D1658D" w:rsidRDefault="00FF7DF4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5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6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>Решение базируется на нескольких технологиях, таких как:</w:t>
      </w:r>
    </w:p>
    <w:p w:rsidR="00D1658D" w:rsidRPr="00D1658D" w:rsidRDefault="00FF7DF4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7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8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использование дискретной сетки H3 для группировки данных по координатам, </w:t>
      </w:r>
    </w:p>
    <w:p w:rsidR="00D1658D" w:rsidRPr="00D1658D" w:rsidRDefault="00FF7DF4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9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70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тематического моделирование для кластерного и </w:t>
      </w:r>
      <w:proofErr w:type="spellStart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71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>кагортного</w:t>
      </w:r>
      <w:proofErr w:type="spellEnd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72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 анализа.</w:t>
      </w:r>
    </w:p>
    <w:p w:rsidR="00D1658D" w:rsidRPr="00D1658D" w:rsidRDefault="00FF7DF4">
      <w:pPr>
        <w:ind w:left="720"/>
        <w:rPr>
          <w:ins w:id="2173" w:author="Olesya Savelyeva" w:date="2022-08-10T04:51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74" w:author="Olesya Savelyeva" w:date="2022-08-09T11:02:00Z">
            <w:rPr>
              <w:ins w:id="2175" w:author="Olesya Savelyeva" w:date="2022-08-10T04:51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76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Градиентного </w:t>
      </w:r>
      <w:proofErr w:type="spellStart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77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>бустинга</w:t>
      </w:r>
      <w:proofErr w:type="spellEnd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78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 для предсказания категорий.</w:t>
      </w:r>
    </w:p>
    <w:p w:rsidR="00D1658D" w:rsidRPr="00D1658D" w:rsidRDefault="00D1658D">
      <w:pPr>
        <w:ind w:left="720"/>
        <w:rPr>
          <w:ins w:id="2179" w:author="Olesya Savelyeva" w:date="2022-08-10T04:51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80" w:author="Olesya Savelyeva" w:date="2022-08-09T11:02:00Z">
            <w:rPr>
              <w:ins w:id="2181" w:author="Olesya Savelyeva" w:date="2022-08-10T04:51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</w:p>
    <w:p w:rsidR="00D1658D" w:rsidRPr="00D1658D" w:rsidRDefault="00D1658D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82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</w:p>
    <w:p w:rsidR="00D1658D" w:rsidRPr="00D1658D" w:rsidRDefault="00FF7DF4">
      <w:pPr>
        <w:ind w:left="720"/>
        <w:rPr>
          <w:ins w:id="218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84" w:author="Olesya Savelyeva" w:date="2022-08-09T11:02:00Z">
            <w:rPr>
              <w:ins w:id="218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18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8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Выводы</w:t>
        </w:r>
      </w:ins>
    </w:p>
    <w:p w:rsidR="00D1658D" w:rsidRPr="00D1658D" w:rsidRDefault="00D1658D">
      <w:pPr>
        <w:ind w:left="720"/>
        <w:rPr>
          <w:ins w:id="218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89" w:author="Olesya Savelyeva" w:date="2022-08-09T11:02:00Z">
            <w:rPr>
              <w:ins w:id="219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</w:p>
    <w:p w:rsidR="00D1658D" w:rsidRPr="00D1658D" w:rsidRDefault="00FF7DF4">
      <w:pPr>
        <w:shd w:val="clear" w:color="auto" w:fill="FFFFFF"/>
        <w:spacing w:after="300"/>
        <w:ind w:firstLine="720"/>
        <w:jc w:val="both"/>
        <w:rPr>
          <w:ins w:id="219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92" w:author="Olesya Savelyeva" w:date="2022-08-09T11:02:00Z">
            <w:rPr>
              <w:ins w:id="219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19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9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Еще 10 лет назад доля городского населения составляла всего около 35%. Сегодня наблюдается активный рост </w:t>
        </w:r>
      </w:ins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lang w:val="ru-RU"/>
        </w:rPr>
        <w:t>урбанизации</w:t>
      </w:r>
      <w:ins w:id="219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9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. При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9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этом идет большая нагрузка на городские </w:t>
        </w:r>
        <w:proofErr w:type="spellStart"/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9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службы,информационный</w:t>
        </w:r>
        <w:proofErr w:type="spellEnd"/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0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центр, здравоохранение , причем иногда непосильная.</w:t>
        </w:r>
      </w:ins>
    </w:p>
    <w:p w:rsidR="00D1658D" w:rsidRPr="00D1658D" w:rsidRDefault="00FF7DF4">
      <w:pPr>
        <w:shd w:val="clear" w:color="auto" w:fill="FFFFFF"/>
        <w:spacing w:after="300"/>
        <w:rPr>
          <w:ins w:id="220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02" w:author="Olesya Savelyeva" w:date="2022-08-09T11:02:00Z">
            <w:rPr>
              <w:ins w:id="220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0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0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Для решения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0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проблемы  была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0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и есть концепция «Умный город» (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0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0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1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City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1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) . </w:t>
        </w:r>
      </w:ins>
    </w:p>
    <w:p w:rsidR="00D1658D" w:rsidRPr="00D1658D" w:rsidRDefault="00FF7DF4">
      <w:pPr>
        <w:shd w:val="clear" w:color="auto" w:fill="FFFFFF"/>
        <w:spacing w:after="300"/>
        <w:rPr>
          <w:ins w:id="221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13" w:author="Olesya Savelyeva" w:date="2022-08-09T11:02:00Z">
            <w:rPr>
              <w:ins w:id="221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1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1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Цель программы — повышение эффективности работы всех городских служб и обеспечение современного качества жизни за счет применения инновационных технологий, которые предусматривают экономичное и экологичное использование городских систем жизнедеятельности.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21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18" w:author="Olesya Savelyeva" w:date="2022-08-09T11:02:00Z">
            <w:rPr>
              <w:ins w:id="221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2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2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Сложно дать четкое определение для «умного города». В целом, это система, при которой существующие ресурсы городских служб используются наилучшим образом, обеспечивая максимальную безопасность городской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2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жизни .</w:t>
        </w:r>
        <w:proofErr w:type="gramEnd"/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22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24" w:author="Olesya Savelyeva" w:date="2022-08-09T11:02:00Z">
            <w:rPr>
              <w:ins w:id="222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2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2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Умный город – это умное управление, умное про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2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живание, умные люди, умная среда, умная экономика.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22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30" w:author="Olesya Savelyeva" w:date="2022-08-09T11:02:00Z">
            <w:rPr>
              <w:ins w:id="223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3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3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Умный город безопасен, экономичен,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3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энергоэффективен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3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и дружелюбен для жителей. Кто заинтересован в создании «умного города»? Преимущества «умного города» нацелены в первую очередь на население, на улучшение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3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условий его жизни. Поэтому идея должна поддерживаться гражданами. Они должны быть заинтересованы в ее развитии и должны быть вовлечены в процесс реализации проекта.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23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38" w:author="Olesya Savelyeva" w:date="2022-08-09T11:02:00Z">
            <w:rPr>
              <w:ins w:id="223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4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4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Главным активом города станут люди, процессы и технологии.</w:t>
        </w:r>
      </w:ins>
    </w:p>
    <w:p w:rsidR="00D1658D" w:rsidRPr="00D1658D" w:rsidRDefault="00FF7DF4">
      <w:pPr>
        <w:shd w:val="clear" w:color="auto" w:fill="FFFFFF"/>
        <w:spacing w:after="300"/>
        <w:rPr>
          <w:ins w:id="224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43" w:author="Olesya Savelyeva" w:date="2022-08-09T11:02:00Z">
            <w:rPr>
              <w:ins w:id="224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4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4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>Разработкой стандартов «умных г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4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ородов» в России занимается Национальный центр информатизации при обращении к ним можно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4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проконсультироватся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4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по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5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поводу  концепции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5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города Волгограда.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25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53" w:author="Olesya Savelyeva" w:date="2022-08-09T11:02:00Z">
            <w:rPr>
              <w:ins w:id="225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5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5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Единые критерии позволят обобщить знания, объединить усилия и идеи, предпишут, какой город считать «умным» и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5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ускорят его строительство. В то же время стандарты должны быть динамичными, изменяясь в процессе воплощения плана, чтобы соответствовать текущим потребностям общества.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25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59" w:author="Olesya Savelyeva" w:date="2022-08-09T11:02:00Z">
            <w:rPr>
              <w:ins w:id="226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6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6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Вывод: потребность в концепции «Умный город» возникла вследствие увеличения числа обращ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6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ений жителей. Людям стало необходимо повысить эффективность всех городских служб для улучшения качества жизни.</w:t>
        </w:r>
      </w:ins>
    </w:p>
    <w:p w:rsidR="00D1658D" w:rsidRPr="00D1658D" w:rsidRDefault="00FF7DF4">
      <w:pPr>
        <w:shd w:val="clear" w:color="auto" w:fill="FFFFFF"/>
        <w:spacing w:after="300"/>
        <w:rPr>
          <w:ins w:id="226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65" w:author="Olesya Savelyeva" w:date="2022-08-09T11:02:00Z">
            <w:rPr>
              <w:ins w:id="226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6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6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город Волгоград тоже делает первые шаги, чтобы стать «умным городом».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26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70" w:author="Olesya Savelyeva" w:date="2022-08-09T11:02:00Z">
            <w:rPr>
              <w:ins w:id="227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7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7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Например, в Москве уже многое реализовано. Каждый светофор в столице России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7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7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оконечен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7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оптическим каналом, поэтому данные с него можно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7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обрабатывать .Это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7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позволяет вести контроль за соблюдением правил движения. И это уже реальность сегодняшнего дня.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27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80" w:author="Olesya Savelyeva" w:date="2022-08-09T11:02:00Z">
            <w:rPr>
              <w:ins w:id="228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8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8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 современных домах Москвы устанавливаются приборы, которые позволяют определить, ка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8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кое из подключенных устройств потребляет больше электроэнергии – это позволяет экономить на электроэнергии и стимулирует к развитию «умного дома».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28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86" w:author="Olesya Savelyeva" w:date="2022-08-09T11:02:00Z">
            <w:rPr>
              <w:ins w:id="228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8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8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 Санкт-Петербурге была разработана система «Безопасный город». В ней хранятся данные с 12 тысяч камер систем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9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ы наружного видеонаблюдения. Система позволяет быстро найти нужный фрагмент на видеозаписи, тем самым обеспечить высокую оперативность мероприятий по общественной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9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безопасности .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9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Также данную информацию с камер могут совместно использовать в работе и другие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9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службы города.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29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95" w:author="Olesya Savelyeva" w:date="2022-08-09T11:02:00Z">
            <w:rPr>
              <w:ins w:id="229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9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9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 Казани успешно действует система адаптивного светофорного регулирования со времени проведения всемирной летней Универсиады 2013 года. Она охватывает в общей сложности 158 из 350 светофорных объектов, надёжно защищая центр города от автомо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9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бильных пробок и заторов.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00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01" w:author="Olesya Savelyeva" w:date="2022-08-09T11:02:00Z">
            <w:rPr>
              <w:ins w:id="2302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03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0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Камеры на перекрестках, где установлена адаптивная система, в течение месяца собирают статистику о количестве проезжающих через него в разное время машин. Таким образом, светофоры различают обычную обстановку от затрудненной.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0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06" w:author="Olesya Savelyeva" w:date="2022-08-09T11:02:00Z">
            <w:rPr>
              <w:ins w:id="230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0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0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Выво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1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д: Концепция «Умный город» очень «гибкая». Каждый город сам выбирает приоритетные направления развития. К «умным» городами можно отнести Сеул, Сингапур, Барселону, Москву, Санкт-Петербург, Казань.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1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12" w:author="Olesya Savelyeva" w:date="2022-08-09T11:02:00Z">
            <w:rPr>
              <w:ins w:id="231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1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1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Концепция «Умного города» реализуется в разных областях.</w:t>
        </w:r>
      </w:ins>
    </w:p>
    <w:p w:rsidR="00D1658D" w:rsidRPr="00FF7DF4" w:rsidRDefault="00FF7DF4">
      <w:pPr>
        <w:shd w:val="clear" w:color="auto" w:fill="FFFFFF"/>
        <w:spacing w:after="300"/>
        <w:jc w:val="both"/>
        <w:rPr>
          <w:ins w:id="2316" w:author="Olesya Savelyeva" w:date="2022-08-10T04:52:00Z"/>
          <w:rFonts w:ascii="Times New Roman" w:eastAsia="Times New Roman" w:hAnsi="Times New Roman" w:cs="Times New Roman"/>
          <w:b/>
          <w:color w:val="2F2F2F"/>
          <w:sz w:val="24"/>
          <w:szCs w:val="24"/>
          <w:highlight w:val="white"/>
          <w:rPrChange w:id="2317" w:author="Olesya Savelyeva" w:date="2022-08-09T11:02:00Z">
            <w:rPr>
              <w:ins w:id="231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19" w:author="Olesya Savelyeva" w:date="2022-08-10T04:52:00Z">
        <w:r w:rsidRPr="00FF7DF4">
          <w:rPr>
            <w:rFonts w:ascii="Times New Roman" w:eastAsia="Times New Roman" w:hAnsi="Times New Roman" w:cs="Times New Roman"/>
            <w:b/>
            <w:color w:val="2F2F2F"/>
            <w:sz w:val="24"/>
            <w:szCs w:val="24"/>
            <w:highlight w:val="white"/>
            <w:rPrChange w:id="232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>Эн</w:t>
        </w:r>
        <w:r w:rsidRPr="00FF7DF4">
          <w:rPr>
            <w:rFonts w:ascii="Times New Roman" w:eastAsia="Times New Roman" w:hAnsi="Times New Roman" w:cs="Times New Roman"/>
            <w:b/>
            <w:color w:val="2F2F2F"/>
            <w:sz w:val="24"/>
            <w:szCs w:val="24"/>
            <w:highlight w:val="white"/>
            <w:rPrChange w:id="232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ергетика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2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23" w:author="Olesya Savelyeva" w:date="2022-08-09T11:02:00Z">
            <w:rPr>
              <w:ins w:id="232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2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2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Эффективное использование энергии — это использование меньшего количества энергии, чтобы обеспечить тот же уровень энергетического обеспечения зданий или технологических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2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процессов .</w:t>
        </w:r>
        <w:proofErr w:type="gramEnd"/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2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29" w:author="Olesya Savelyeva" w:date="2022-08-09T11:02:00Z">
            <w:rPr>
              <w:ins w:id="233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3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3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Одной из главных задач в современной России является снижение эне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3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ргоемкости. Зарабатывать на сокращении энергозатрат можно и нужно – к такому выводу пришли уже все ведущие промышленные компании. А в масштабах страны это будет содействовать глобальному оздоровлению экономики и решению многих экологических проблем.</w:t>
        </w:r>
      </w:ins>
    </w:p>
    <w:p w:rsidR="00D1658D" w:rsidRPr="00FF7DF4" w:rsidRDefault="00FF7DF4">
      <w:pPr>
        <w:shd w:val="clear" w:color="auto" w:fill="FFFFFF"/>
        <w:spacing w:after="300"/>
        <w:jc w:val="both"/>
        <w:rPr>
          <w:ins w:id="2334" w:author="Olesya Savelyeva" w:date="2022-08-10T04:52:00Z"/>
          <w:rFonts w:ascii="Times New Roman" w:eastAsia="Times New Roman" w:hAnsi="Times New Roman" w:cs="Times New Roman"/>
          <w:b/>
          <w:color w:val="2F2F2F"/>
          <w:sz w:val="24"/>
          <w:szCs w:val="24"/>
          <w:highlight w:val="white"/>
          <w:rPrChange w:id="2335" w:author="Olesya Savelyeva" w:date="2022-08-09T11:02:00Z">
            <w:rPr>
              <w:ins w:id="233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37" w:author="Olesya Savelyeva" w:date="2022-08-10T04:52:00Z">
        <w:r w:rsidRPr="00FF7DF4">
          <w:rPr>
            <w:rFonts w:ascii="Times New Roman" w:eastAsia="Times New Roman" w:hAnsi="Times New Roman" w:cs="Times New Roman"/>
            <w:b/>
            <w:color w:val="2F2F2F"/>
            <w:sz w:val="24"/>
            <w:szCs w:val="24"/>
            <w:highlight w:val="white"/>
            <w:rPrChange w:id="233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Здравоохранение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3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40" w:author="Olesya Savelyeva" w:date="2022-08-09T11:02:00Z">
            <w:rPr>
              <w:ins w:id="234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4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4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Здоровье – самая важная составляющая человеческого благополучия. Никакие красоты мира, богатства и успехи не доставят удовлетворения, если не будет сил и физической возможности это принять. Серьезное внимание в структуре "умного города" отв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4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одится здравоохранению, которое должно быть высокотехнологичным и эффективным.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4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46" w:author="Olesya Savelyeva" w:date="2022-08-09T11:02:00Z">
            <w:rPr>
              <w:ins w:id="234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4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4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«Умная система здравоохранения» та, которая эффективно использует информацию, детально ее анализирует и быстро применяет, используя электронную систему данных по пациентам. Это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5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позволит уменьшить число врачебных ошибок и повысить эффективность лечения. Должен быть налажен постоянный обмен информацией так, чтобы любой врач мог получить доступ к полной актуальной истории болезни обращающегося к нему пациента и быстрее подобрать нуж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5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ный курс терапии.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5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53" w:author="Olesya Savelyeva" w:date="2022-08-09T11:02:00Z">
            <w:rPr>
              <w:ins w:id="235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5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5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Использование высокотехнологичного медицинского оборудования позволит врачам автоматически в реальном времени получать точную информацию о пациентах, а значит индивидуально подходить к каждому пациенту, подбирая лучший способ лечения.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5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58" w:author="Olesya Savelyeva" w:date="2022-08-09T11:02:00Z">
            <w:rPr>
              <w:ins w:id="235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6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6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Сов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6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ременная модель развития здравоохранения строится на единстве науки, образования и практики, эффективном сотрудничестве с ведущими странами и научными </w:t>
        </w:r>
      </w:ins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63" w:author="Olesya Savelyeva" w:date="2022-08-09T11:02:00Z">
            <w:rPr>
              <w:rFonts w:ascii="Times New Roman" w:eastAsia="Times New Roman" w:hAnsi="Times New Roman" w:cs="Times New Roman"/>
              <w:color w:val="2F2F2F"/>
              <w:sz w:val="24"/>
              <w:szCs w:val="24"/>
              <w:highlight w:val="white"/>
            </w:rPr>
          </w:rPrChange>
        </w:rPr>
        <w:t>центрами.</w:t>
      </w:r>
    </w:p>
    <w:p w:rsidR="00D1658D" w:rsidRPr="00FF7DF4" w:rsidRDefault="00FF7DF4">
      <w:pPr>
        <w:shd w:val="clear" w:color="auto" w:fill="FFFFFF"/>
        <w:spacing w:after="300"/>
        <w:jc w:val="both"/>
        <w:rPr>
          <w:ins w:id="2364" w:author="Olesya Savelyeva" w:date="2022-08-10T04:52:00Z"/>
          <w:rFonts w:ascii="Times New Roman" w:eastAsia="Times New Roman" w:hAnsi="Times New Roman" w:cs="Times New Roman"/>
          <w:b/>
          <w:color w:val="2F2F2F"/>
          <w:sz w:val="24"/>
          <w:szCs w:val="24"/>
          <w:highlight w:val="white"/>
          <w:rPrChange w:id="2365" w:author="Olesya Savelyeva" w:date="2022-08-09T11:02:00Z">
            <w:rPr>
              <w:ins w:id="236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67" w:author="Olesya Savelyeva" w:date="2022-08-10T04:52:00Z">
        <w:r w:rsidRPr="00FF7DF4">
          <w:rPr>
            <w:rFonts w:ascii="Times New Roman" w:eastAsia="Times New Roman" w:hAnsi="Times New Roman" w:cs="Times New Roman"/>
            <w:b/>
            <w:color w:val="2F2F2F"/>
            <w:sz w:val="24"/>
            <w:szCs w:val="24"/>
            <w:highlight w:val="white"/>
            <w:rPrChange w:id="236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Транспорт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6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70" w:author="Olesya Savelyeva" w:date="2022-08-09T11:02:00Z">
            <w:rPr>
              <w:ins w:id="237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7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7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Транспорт «умного города» основывается на интеллектуальной транспортной системе. Это означает внедрение оперативного управления всеми видами транспорта и возможность реакции на события в режиме реального времени.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7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75" w:author="Olesya Savelyeva" w:date="2022-08-09T11:02:00Z">
            <w:rPr>
              <w:ins w:id="237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7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7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Главное новшество «умного города» в отношен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7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ии транспорта — это создание города, ориентированного на пешехода. Поэтому серьезное внимание в транспортной системе уделяется общественному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8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транспорту .</w:t>
        </w:r>
        <w:proofErr w:type="gramEnd"/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8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82" w:author="Olesya Savelyeva" w:date="2022-08-09T11:02:00Z">
            <w:rPr>
              <w:ins w:id="238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8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8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>Для того чтобы обеспечить налаженную систему в сфере транспорта, необходимо заняться внедрением новейш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8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их информационных и навигационных систем, предоставив людям разнообразные сервисы — от подсказки, на какую парковку вести машину, до оповещения о сроке прибытия местного общественного транспорта.</w:t>
        </w:r>
      </w:ins>
    </w:p>
    <w:p w:rsidR="00D1658D" w:rsidRPr="00FF7DF4" w:rsidRDefault="00FF7DF4">
      <w:pPr>
        <w:shd w:val="clear" w:color="auto" w:fill="FFFFFF"/>
        <w:spacing w:after="300"/>
        <w:jc w:val="both"/>
        <w:rPr>
          <w:ins w:id="2387" w:author="Olesya Savelyeva" w:date="2022-08-10T04:52:00Z"/>
          <w:rFonts w:ascii="Times New Roman" w:eastAsia="Times New Roman" w:hAnsi="Times New Roman" w:cs="Times New Roman"/>
          <w:b/>
          <w:color w:val="2F2F2F"/>
          <w:sz w:val="24"/>
          <w:szCs w:val="24"/>
          <w:highlight w:val="white"/>
          <w:rPrChange w:id="2388" w:author="Olesya Savelyeva" w:date="2022-08-09T11:02:00Z">
            <w:rPr>
              <w:ins w:id="238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90" w:author="Olesya Savelyeva" w:date="2022-08-10T04:52:00Z">
        <w:r w:rsidRPr="00FF7DF4">
          <w:rPr>
            <w:rFonts w:ascii="Times New Roman" w:eastAsia="Times New Roman" w:hAnsi="Times New Roman" w:cs="Times New Roman"/>
            <w:b/>
            <w:color w:val="2F2F2F"/>
            <w:sz w:val="24"/>
            <w:szCs w:val="24"/>
            <w:highlight w:val="white"/>
            <w:rPrChange w:id="239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Экология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9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93" w:author="Olesya Savelyeva" w:date="2022-08-09T11:02:00Z">
            <w:rPr>
              <w:ins w:id="239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9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9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«Инновационный город», «Умный город», «Зеленый горо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9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д» — не разные взаимодополняющие концепции, а суть одно и то же. Старая, нетехнологичная экономика формировала вокруг себя грязные и некомфортные города, где лучшие места были отданы индустриальным объектам, худшие — жителям, рождённым для того, чтобы эти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9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объекты обслуживать.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39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00" w:author="Olesya Savelyeva" w:date="2022-08-09T11:02:00Z">
            <w:rPr>
              <w:ins w:id="240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0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0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Идеология и технологии, позволяющие беречь природу, – городское изобретение. Эти понятия связаны: чтобы изобретать или налаживать производство современных энергосберегающих механизмов, необходимо мыслить экологично, мыслить категориями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0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будущего.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40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06" w:author="Olesya Savelyeva" w:date="2022-08-09T11:02:00Z">
            <w:rPr>
              <w:ins w:id="240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0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0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Умный город это в первую очередь город с чистой водой и воздухом, зелеными парками, автомобилями, которые не оставляют за собой сизый шлейф на четыре квартала, город, в котором хочется жить!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410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11" w:author="Olesya Savelyeva" w:date="2022-08-09T11:02:00Z">
            <w:rPr>
              <w:ins w:id="2412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13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1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Городской «экологический рай» строится на множестве «у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1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мных» технологий, которые позволяют улучшить экологическую обстановку и защитить окружающую среду от негативного воздействия, получаемого в результате жизнедеятельности человека.</w:t>
        </w:r>
      </w:ins>
    </w:p>
    <w:p w:rsidR="00D1658D" w:rsidRPr="00FF7DF4" w:rsidRDefault="00FF7DF4">
      <w:pPr>
        <w:shd w:val="clear" w:color="auto" w:fill="FFFFFF"/>
        <w:spacing w:after="300"/>
        <w:jc w:val="both"/>
        <w:rPr>
          <w:ins w:id="2416" w:author="Olesya Savelyeva" w:date="2022-08-10T04:52:00Z"/>
          <w:rFonts w:ascii="Times New Roman" w:eastAsia="Times New Roman" w:hAnsi="Times New Roman" w:cs="Times New Roman"/>
          <w:b/>
          <w:color w:val="2F2F2F"/>
          <w:sz w:val="24"/>
          <w:szCs w:val="24"/>
          <w:highlight w:val="white"/>
          <w:rPrChange w:id="2417" w:author="Olesya Savelyeva" w:date="2022-08-09T11:02:00Z">
            <w:rPr>
              <w:ins w:id="241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19" w:author="Olesya Savelyeva" w:date="2022-08-10T04:52:00Z">
        <w:r w:rsidRPr="00FF7DF4">
          <w:rPr>
            <w:rFonts w:ascii="Times New Roman" w:eastAsia="Times New Roman" w:hAnsi="Times New Roman" w:cs="Times New Roman"/>
            <w:b/>
            <w:color w:val="2F2F2F"/>
            <w:sz w:val="24"/>
            <w:szCs w:val="24"/>
            <w:highlight w:val="white"/>
            <w:rPrChange w:id="242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Коммуникации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42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22" w:author="Olesya Savelyeva" w:date="2022-08-09T11:02:00Z">
            <w:rPr>
              <w:ins w:id="242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2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2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Житель «умного города» сможет сэкономить время, не простаивая в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2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очередях, а получив удаленно все городские услуги, необходимую информацию о работе общественного транспорта, различных учреждений, он может получать дистанционное образование, участвуя в вебинарах и прослушивая лекции, не выходя из дома. Одним словом, жите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2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ль «умного города» сам распоряжается своей жизнью, выстраивая то расписание, тот график посещения учебы, работы, учреждений, мест отдыха, который удобен именно ему. А все коммуникационные технологии существуют, чтобы помочь ему в этом.</w:t>
        </w:r>
      </w:ins>
    </w:p>
    <w:p w:rsidR="00D1658D" w:rsidRPr="00FF7DF4" w:rsidRDefault="00FF7DF4">
      <w:pPr>
        <w:shd w:val="clear" w:color="auto" w:fill="FFFFFF"/>
        <w:spacing w:after="300"/>
        <w:jc w:val="both"/>
        <w:rPr>
          <w:ins w:id="2428" w:author="Olesya Savelyeva" w:date="2022-08-10T04:52:00Z"/>
          <w:rFonts w:ascii="Times New Roman" w:eastAsia="Times New Roman" w:hAnsi="Times New Roman" w:cs="Times New Roman"/>
          <w:b/>
          <w:color w:val="2F2F2F"/>
          <w:sz w:val="24"/>
          <w:szCs w:val="24"/>
          <w:highlight w:val="white"/>
          <w:rPrChange w:id="2429" w:author="Olesya Savelyeva" w:date="2022-08-09T11:02:00Z">
            <w:rPr>
              <w:ins w:id="243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31" w:author="Olesya Savelyeva" w:date="2022-08-10T04:52:00Z">
        <w:r w:rsidRPr="00FF7DF4">
          <w:rPr>
            <w:rFonts w:ascii="Times New Roman" w:eastAsia="Times New Roman" w:hAnsi="Times New Roman" w:cs="Times New Roman"/>
            <w:b/>
            <w:color w:val="2F2F2F"/>
            <w:sz w:val="24"/>
            <w:szCs w:val="24"/>
            <w:highlight w:val="white"/>
            <w:rPrChange w:id="243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Инфраструктура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43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34" w:author="Olesya Savelyeva" w:date="2022-08-09T11:02:00Z">
            <w:rPr>
              <w:ins w:id="243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3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3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Инфра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3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структура «умного города» помогает коммунальной сфере, предприятиям и домохозяйствам повысить экономическую эффективность; снизить нагрузку на окружающую среду; обеспечить комфорт и безопасность жителей и гостей города.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43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40" w:author="Olesya Savelyeva" w:date="2022-08-09T11:02:00Z">
            <w:rPr>
              <w:ins w:id="244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4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4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Это достигается за счет единой сети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4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датчиков, которые регулирует функционирование основных систем жизнеобеспечения города, следят за движением транспортных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4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>средств, контролируют состояние конструктивных элементов зданий, снабжают диспетчерские пункты как визуальной, так и статистически обраб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4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отанной информацией.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44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48" w:author="Olesya Savelyeva" w:date="2022-08-09T11:02:00Z">
            <w:rPr>
              <w:ins w:id="244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5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5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Основа и результат существования инфраструктуры «умного города» — единое информационное пространство обработки городских процессов и процедур – от природоохранных до социальных.</w:t>
        </w:r>
      </w:ins>
    </w:p>
    <w:p w:rsidR="00D1658D" w:rsidRPr="00FF7DF4" w:rsidRDefault="00FF7DF4">
      <w:pPr>
        <w:shd w:val="clear" w:color="auto" w:fill="FFFFFF"/>
        <w:spacing w:after="300"/>
        <w:rPr>
          <w:ins w:id="2452" w:author="Olesya Savelyeva" w:date="2022-08-10T04:52:00Z"/>
          <w:rFonts w:ascii="Times New Roman" w:eastAsia="Times New Roman" w:hAnsi="Times New Roman" w:cs="Times New Roman"/>
          <w:b/>
          <w:color w:val="2F2F2F"/>
          <w:sz w:val="24"/>
          <w:szCs w:val="24"/>
          <w:highlight w:val="white"/>
          <w:rPrChange w:id="2453" w:author="Olesya Savelyeva" w:date="2022-08-09T11:02:00Z">
            <w:rPr>
              <w:ins w:id="245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55" w:author="Olesya Savelyeva" w:date="2022-08-10T04:52:00Z">
        <w:r w:rsidRPr="00FF7DF4">
          <w:rPr>
            <w:rFonts w:ascii="Times New Roman" w:eastAsia="Times New Roman" w:hAnsi="Times New Roman" w:cs="Times New Roman"/>
            <w:b/>
            <w:color w:val="2F2F2F"/>
            <w:sz w:val="24"/>
            <w:szCs w:val="24"/>
            <w:highlight w:val="white"/>
            <w:rPrChange w:id="245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Образование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45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58" w:author="Olesya Savelyeva" w:date="2022-08-09T11:02:00Z">
            <w:rPr>
              <w:ins w:id="245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6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6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Дистанционное образование и электронное обуче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6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ние положили начало новой мировой тенденции – «умное образование». Речь идет уже не столько о технологиях, сколько о философии образования. Умное обучение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6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 это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6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гибкое обучение в живой и постоянно меняющейся образовательной среде. Максимальную доступность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6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знаний обеспечивает то, что вся информация находится в свободном доступе. При этом образовательный процесс становится более интерактивным и с разнообразием подходов.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466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67" w:author="Olesya Savelyeva" w:date="2022-08-09T11:02:00Z">
            <w:rPr>
              <w:ins w:id="246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69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7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«Умное образование»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7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 это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7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переход от пассивного контента к активному, онлайн. Электронное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7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обучение обеспечивает двустороннюю связь между преподавателями и студентами, позволяет обмениваться знаниями, причем не играет роли, как далеко собеседники находятся друг от друга. Таким образом, электронное обучение вплелось в структуру цифрового общества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7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и даже является его центральным, основополагающим элементом.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47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76" w:author="Olesya Savelyeva" w:date="2022-08-09T11:02:00Z">
            <w:rPr>
              <w:ins w:id="247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7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7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«Умное образование»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8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 это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8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объединение студентов, преподавателей и знаний со всего мира.</w:t>
        </w:r>
      </w:ins>
    </w:p>
    <w:p w:rsidR="00D1658D" w:rsidRPr="00FF7DF4" w:rsidRDefault="00FF7DF4">
      <w:pPr>
        <w:shd w:val="clear" w:color="auto" w:fill="FFFFFF"/>
        <w:spacing w:after="300"/>
        <w:jc w:val="both"/>
        <w:rPr>
          <w:ins w:id="2482" w:author="Olesya Savelyeva" w:date="2022-08-10T04:52:00Z"/>
          <w:rFonts w:ascii="Times New Roman" w:eastAsia="Times New Roman" w:hAnsi="Times New Roman" w:cs="Times New Roman"/>
          <w:b/>
          <w:color w:val="2F2F2F"/>
          <w:sz w:val="24"/>
          <w:szCs w:val="24"/>
          <w:highlight w:val="white"/>
          <w:rPrChange w:id="2483" w:author="Olesya Savelyeva" w:date="2022-08-09T11:02:00Z">
            <w:rPr>
              <w:ins w:id="248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bookmarkStart w:id="2485" w:name="_GoBack"/>
      <w:ins w:id="2486" w:author="Olesya Savelyeva" w:date="2022-08-10T04:52:00Z">
        <w:r w:rsidRPr="00FF7DF4">
          <w:rPr>
            <w:rFonts w:ascii="Times New Roman" w:eastAsia="Times New Roman" w:hAnsi="Times New Roman" w:cs="Times New Roman"/>
            <w:b/>
            <w:color w:val="2F2F2F"/>
            <w:sz w:val="24"/>
            <w:szCs w:val="24"/>
            <w:highlight w:val="white"/>
            <w:rPrChange w:id="248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Безопасность</w:t>
        </w:r>
      </w:ins>
    </w:p>
    <w:bookmarkEnd w:id="2485"/>
    <w:p w:rsidR="00D1658D" w:rsidRPr="00D1658D" w:rsidRDefault="00FF7DF4">
      <w:pPr>
        <w:shd w:val="clear" w:color="auto" w:fill="FFFFFF"/>
        <w:spacing w:after="300"/>
        <w:jc w:val="both"/>
        <w:rPr>
          <w:ins w:id="248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89" w:author="Olesya Savelyeva" w:date="2022-08-09T11:02:00Z">
            <w:rPr>
              <w:ins w:id="249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9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9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Безопасность – ключевое слово в списке приоритетов для каждого человека, будь то личная безоп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9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асность, безопасность жилища или бизнеса. Современные изыскания в этой теме направлены не на преодоление проблем, а их предвосхищение, ведь если предвидеть угрозы и соответствующим образом планировать защиту, то риски можно свести к минимуму.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49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95" w:author="Olesya Savelyeva" w:date="2022-08-09T11:02:00Z">
            <w:rPr>
              <w:ins w:id="249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9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9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Говоря о безо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9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пасном городе, мы подразумеваем не только оснащение дворов и критических объектов городской инфраструктуры камерами наблюдения, но и организацию безопасного движения транспорта, борьбу с криминогенной обстановкой, обеспечение информационной безопасности, а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0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нтитеррористическую деятельность, максимально удобную и безопасную организацию городского пространства (дороги, паркинги, дворы, скверы и т.п.).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50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02" w:author="Olesya Savelyeva" w:date="2022-08-09T11:02:00Z">
            <w:rPr>
              <w:ins w:id="250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0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0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Вывод: концепция «Умный город» реализуется в разных областях. В разных городах внедрение «умных» технологий про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0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исходит по-разному. Это связано с климатическими условиями, особенностями ландшафта, политикой региональной власти.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50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08" w:author="Olesya Savelyeva" w:date="2022-08-09T11:02:00Z">
            <w:rPr>
              <w:ins w:id="250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1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1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 xml:space="preserve">Еще до официального внедрения концепции «Умный город», за последние несколько лет, в жизни о города уже произошли существенные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1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перемены .</w:t>
        </w:r>
        <w:proofErr w:type="gramEnd"/>
      </w:ins>
    </w:p>
    <w:p w:rsidR="00D1658D" w:rsidRPr="00D1658D" w:rsidRDefault="00FF7DF4">
      <w:pPr>
        <w:shd w:val="clear" w:color="auto" w:fill="FFFFFF"/>
        <w:spacing w:after="300"/>
        <w:rPr>
          <w:ins w:id="251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14" w:author="Olesya Savelyeva" w:date="2022-08-09T11:02:00Z">
            <w:rPr>
              <w:ins w:id="251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1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1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Бл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1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агодаря внедрению камер можно контролировать, как производится уборка в городе, наблюдать за транспортными потоками, вести онлайн трансляцию с городских мероприятий.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51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20" w:author="Olesya Savelyeva" w:date="2022-08-09T11:02:00Z">
            <w:rPr>
              <w:ins w:id="252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2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2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 каждом автобусе установлены приборы GPS-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2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ГЛОНАСС .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2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Благодаря этому можно прослеживать, со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2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блюдаются ли маршрут и расписание, установить количество выполненных рейсов. Для л</w:t>
        </w:r>
      </w:ins>
    </w:p>
    <w:p w:rsidR="00D1658D" w:rsidRPr="00D1658D" w:rsidRDefault="00FF7DF4">
      <w:pPr>
        <w:shd w:val="clear" w:color="auto" w:fill="FFFFFF"/>
        <w:spacing w:after="300"/>
        <w:rPr>
          <w:ins w:id="252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28" w:author="Olesya Savelyeva" w:date="2022-08-09T11:02:00Z">
            <w:rPr>
              <w:ins w:id="252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3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3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Для любого желающего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3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нужно  запустить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3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портал и мобильное приложение «Волгоград”. Транспорт». Здесь можно отслеживать маршрут автобусов и множество других вещей.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53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35" w:author="Olesya Savelyeva" w:date="2022-08-09T11:02:00Z">
            <w:rPr>
              <w:ins w:id="253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3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3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Также организовать «умные» муниципальные парковки. Для удобства водителей запустить мобильное приложение «Парковки Волгограда».</w:t>
        </w:r>
      </w:ins>
    </w:p>
    <w:p w:rsidR="00D1658D" w:rsidRPr="00D1658D" w:rsidRDefault="00FF7DF4">
      <w:pPr>
        <w:shd w:val="clear" w:color="auto" w:fill="FFFFFF"/>
        <w:spacing w:after="300"/>
        <w:rPr>
          <w:ins w:id="253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40" w:author="Olesya Savelyeva" w:date="2022-08-09T11:02:00Z">
            <w:rPr>
              <w:ins w:id="254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4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4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Внедрить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4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Автоматизированную  систему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4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дистанционного управления наружным освещением. Где каждые пять дней корректируется время вк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4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лючения/выключения освещения в зависимости от времени захода/восхода солнца.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54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48" w:author="Olesya Savelyeva" w:date="2022-08-09T11:02:00Z">
            <w:rPr>
              <w:ins w:id="254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5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5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Система мониторинга работы инженерных сетей города наглядно демонстрирует наличие аварий на городских инженерных сетях и отключений тепла, электричества в домах города Волгоград.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5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Где на карте будут отображаться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5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все  многоквартирные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5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дома . При появлении на карте информации об отключениях воды, тепла и электричества автоматически начинается рассылка уведомлений тюменцам – подписчикам, зарегистрированным по адресу отключения.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55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56" w:author="Olesya Savelyeva" w:date="2022-08-09T11:02:00Z">
            <w:rPr>
              <w:ins w:id="255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5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5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-Конечно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6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, важным элементом «умного города» Тюмени является вовлечение населения в процесс управления. Создать портал для управления городом «Волгоград – наш дом», сайты «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6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Мой  Волгоград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6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» и «Ничто для нас-без нас!». где активные Волгоградцы будут участвовать в обсуж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6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дении проблем города, помогают в решении многих вопросов.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56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65" w:author="Olesya Savelyeva" w:date="2022-08-09T11:02:00Z">
            <w:rPr>
              <w:ins w:id="256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6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6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- разработать концепцию «Умный город» занимается. Сформировать рабочие группы,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6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назначить  руководителей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7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проектов .</w:t>
        </w:r>
      </w:ins>
    </w:p>
    <w:p w:rsidR="00D1658D" w:rsidRPr="00D1658D" w:rsidRDefault="00FF7DF4">
      <w:pPr>
        <w:shd w:val="clear" w:color="auto" w:fill="FFFFFF"/>
        <w:spacing w:after="300"/>
        <w:rPr>
          <w:ins w:id="257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72" w:author="Olesya Savelyeva" w:date="2022-08-09T11:02:00Z">
            <w:rPr>
              <w:ins w:id="257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7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7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- разработать и создать электронный экран, на котором отображаются время прибытия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7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маршрутных автобусов/время ожидания чтобы он был доступен горожанам на ул. </w:t>
        </w:r>
      </w:ins>
    </w:p>
    <w:p w:rsidR="00D1658D" w:rsidRPr="00D1658D" w:rsidRDefault="00FF7DF4">
      <w:pPr>
        <w:shd w:val="clear" w:color="auto" w:fill="FFFFFF"/>
        <w:spacing w:after="300"/>
        <w:rPr>
          <w:ins w:id="257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78" w:author="Olesya Savelyeva" w:date="2022-08-09T11:02:00Z">
            <w:rPr>
              <w:ins w:id="257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8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Также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продумать  появление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 «умных светофоров». Они позволят защитить нагруженные участки дорог от заторов и пробок.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58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85" w:author="Olesya Savelyeva" w:date="2022-08-09T11:02:00Z">
            <w:rPr>
              <w:ins w:id="258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8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>«Схема работы адаптивной системы достаточно проста, – На перекр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естке устанавливаются специальные детекторы обнаружения транспорта, которые считают количество автомашин, подъезжающих к нему с различных направлений, а также их скорость. Эта информация поступает в диспетчерский центр, обрабатывается программой, которая а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9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втоматически настраивает режим работы светофора».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59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92" w:author="Olesya Savelyeva" w:date="2022-08-09T11:02:00Z">
            <w:rPr>
              <w:ins w:id="259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9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9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Камеры на перекрестках, где установлена адаптивная система, в течение месяца собирают статистику: о количестве проезжающих через него в разное время машин. Таким образом, светофоры различают обычную обстановку от затрудненной.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596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97" w:author="Olesya Savelyeva" w:date="2022-08-09T11:02:00Z">
            <w:rPr>
              <w:ins w:id="259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99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0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Также создать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0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0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-парк и ин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0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теллектуальный остановочный комплекс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0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. .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0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Зимой в комплексе будет тепло за счёт системы отопления, а летом прохладно за счет установленных кондиционеров. На остановке в режиме онлайн будет отображаться информация о прибытии автобусов. Облицовка помещения пла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0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нируется из металлических каркасов с деревянными вставками. Панорамные окна удобны для хорошего обзора тех, кто ждёт свой автобус или маршрутку. Комплекс будет снабжен стендами с полезной информацией для пассажиров, телеэкранами с данными о расписании горо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0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дского транспорта. В павильоне установить торговые автоматы с напитками </w:t>
        </w:r>
      </w:ins>
    </w:p>
    <w:p w:rsidR="00D1658D" w:rsidRPr="00D1658D" w:rsidRDefault="00FF7DF4">
      <w:pPr>
        <w:shd w:val="clear" w:color="auto" w:fill="FFFFFF"/>
        <w:spacing w:after="300"/>
        <w:rPr>
          <w:ins w:id="260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09" w:author="Olesya Savelyeva" w:date="2022-08-09T11:02:00Z">
            <w:rPr>
              <w:ins w:id="261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1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1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-начать закупку электробусов и несколько автобусов на природном газе.]. снабдить датчиками, позволяющими отслеживать маршрут.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61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14" w:author="Olesya Savelyeva" w:date="2022-08-09T11:02:00Z">
            <w:rPr>
              <w:ins w:id="261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1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1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 современных домах предусмотреть встроенные датчики тепл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1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о- и водоснабжения, информация с которых будет поступать на единую базовую подстанцию. С нее же информация будет автоматически рассылаться в диспетчерские службы Водоканала и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1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энергослужбы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2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. Согласитесь, это заметно сэкономит время горожан.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62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22" w:author="Olesya Savelyeva" w:date="2022-08-09T11:02:00Z">
            <w:rPr>
              <w:ins w:id="262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2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2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Вывод: в настояще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2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е время важно реализация концепции «Умный город». Создать рабочие группы и выбраны приоритетные направления развития.</w:t>
        </w:r>
      </w:ins>
    </w:p>
    <w:p w:rsidR="00D1658D" w:rsidRPr="00D1658D" w:rsidRDefault="00FF7DF4">
      <w:pPr>
        <w:shd w:val="clear" w:color="auto" w:fill="FFFFFF"/>
        <w:spacing w:after="300"/>
        <w:rPr>
          <w:ins w:id="262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28" w:author="Olesya Savelyeva" w:date="2022-08-09T11:02:00Z">
            <w:rPr>
              <w:ins w:id="262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3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3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Заключение: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63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33" w:author="Olesya Savelyeva" w:date="2022-08-09T11:02:00Z">
            <w:rPr>
              <w:ins w:id="263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3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3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Потребность в концепция «Умный город» возникла вследствие увеличения числа городских жителей. Людям стало необходимо повысить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3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эффективность всех городских служб для улучшения качества жизни.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63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39" w:author="Olesya Savelyeva" w:date="2022-08-09T11:02:00Z">
            <w:rPr>
              <w:ins w:id="264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4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4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Концепция «Умный город» такова, что каждый город сам выбирает важные направления развития.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64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44" w:author="Olesya Savelyeva" w:date="2022-08-09T11:02:00Z">
            <w:rPr>
              <w:ins w:id="264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4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4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 разных городах внедрение «умных» технологий происходит по-разному. Это связано с климатическими ус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4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ловиями, особенностями ландшафта, политикой региональной власти.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64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50" w:author="Olesya Savelyeva" w:date="2022-08-09T11:02:00Z">
            <w:rPr>
              <w:ins w:id="265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5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5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>Изучив и проанализировав информацию, полученную в ходе работы, мы делаем следующие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65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55" w:author="Olesya Savelyeva" w:date="2022-08-09T11:02:00Z">
            <w:rPr>
              <w:ins w:id="265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5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5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выводы: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65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60" w:author="Olesya Savelyeva" w:date="2022-08-09T11:02:00Z">
            <w:rPr>
              <w:ins w:id="266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6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6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Волгоград, изучив положительный опыт других городов, сделала первые шаги в направлении «умный город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6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» создав кейс для развития региона во всероссийском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6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чемпионате .</w:t>
        </w:r>
        <w:proofErr w:type="gramEnd"/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666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67" w:author="Olesya Savelyeva" w:date="2022-08-09T11:02:00Z">
            <w:rPr>
              <w:ins w:id="266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69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7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Для того, чтобы «умный город Волгоград» жил, сегодня необходима общая концепция проекта.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67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72" w:author="Olesya Savelyeva" w:date="2022-08-09T11:02:00Z">
            <w:rPr>
              <w:ins w:id="267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7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7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Над решением данной проблемы нужно работать.</w:t>
        </w:r>
      </w:ins>
    </w:p>
    <w:p w:rsidR="00D1658D" w:rsidRPr="00D1658D" w:rsidRDefault="00FF7DF4">
      <w:pPr>
        <w:shd w:val="clear" w:color="auto" w:fill="FFFFFF"/>
        <w:spacing w:after="300"/>
        <w:jc w:val="both"/>
        <w:rPr>
          <w:ins w:id="2676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77" w:author="Olesya Savelyeva" w:date="2022-08-09T11:02:00Z">
            <w:rPr>
              <w:ins w:id="267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79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8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Благодаря совместным усилиям власти, бизнеса, горожан, об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8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разовательного и инженерного сообщества можно много сделать чтобы Волгоград стал “Умным городом”</w:t>
        </w:r>
      </w:ins>
    </w:p>
    <w:p w:rsidR="00D1658D" w:rsidRDefault="00D1658D">
      <w:pPr>
        <w:ind w:left="720"/>
        <w:rPr>
          <w:rFonts w:ascii="Georgia" w:eastAsia="Georgia" w:hAnsi="Georgia" w:cs="Georgia"/>
          <w:color w:val="2F2F2F"/>
          <w:sz w:val="24"/>
          <w:szCs w:val="24"/>
          <w:highlight w:val="white"/>
        </w:rPr>
      </w:pPr>
    </w:p>
    <w:sectPr w:rsidR="00D1658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9C2776"/>
    <w:multiLevelType w:val="multilevel"/>
    <w:tmpl w:val="0824C8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0C64A27"/>
    <w:multiLevelType w:val="multilevel"/>
    <w:tmpl w:val="1AF8FA3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767676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A9F0A95"/>
    <w:multiLevelType w:val="multilevel"/>
    <w:tmpl w:val="5AE6C6E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1AD01A7"/>
    <w:multiLevelType w:val="multilevel"/>
    <w:tmpl w:val="2868666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767676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3FF52C5"/>
    <w:multiLevelType w:val="multilevel"/>
    <w:tmpl w:val="1E6ECE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FB2143B"/>
    <w:multiLevelType w:val="multilevel"/>
    <w:tmpl w:val="8B98DF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767676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658D"/>
    <w:rsid w:val="00D1658D"/>
    <w:rsid w:val="00FF7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E948D"/>
  <w15:docId w15:val="{3EC30924-F390-4194-8D4C-6192199C3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10275</Words>
  <Characters>58568</Characters>
  <Application>Microsoft Office Word</Application>
  <DocSecurity>0</DocSecurity>
  <Lines>488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Савельева Олеся Вячеславовна</dc:creator>
  <cp:lastModifiedBy>Савельева Олеся Вячеславовна</cp:lastModifiedBy>
  <cp:revision>2</cp:revision>
  <dcterms:created xsi:type="dcterms:W3CDTF">2022-08-11T08:10:00Z</dcterms:created>
  <dcterms:modified xsi:type="dcterms:W3CDTF">2022-08-11T08:10:00Z</dcterms:modified>
</cp:coreProperties>
</file>